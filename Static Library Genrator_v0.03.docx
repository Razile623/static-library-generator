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66FB2" w14:textId="51329CB8" w:rsidR="00A04A0D" w:rsidRPr="005C7F0B" w:rsidRDefault="00981B3F" w:rsidP="00E64F0E">
      <w:pPr>
        <w:pStyle w:val="Title"/>
        <w:outlineLvl w:val="9"/>
      </w:pPr>
      <w:bookmarkStart w:id="0" w:name="_Toc81422472"/>
      <w:bookmarkStart w:id="1" w:name="_Toc81438590"/>
      <w:bookmarkStart w:id="2" w:name="_Toc81580535"/>
      <w:bookmarkStart w:id="3" w:name="_Toc81811205"/>
      <w:bookmarkStart w:id="4" w:name="_Toc81951949"/>
      <w:bookmarkStart w:id="5" w:name="_Toc82491166"/>
      <w:bookmarkStart w:id="6" w:name="_Toc82491625"/>
      <w:bookmarkStart w:id="7" w:name="_Toc83072405"/>
      <w:bookmarkStart w:id="8" w:name="_Toc83072910"/>
      <w:bookmarkStart w:id="9" w:name="_Toc83073452"/>
      <w:bookmarkStart w:id="10" w:name="_Toc83074509"/>
      <w:bookmarkStart w:id="11" w:name="_Toc83075374"/>
      <w:bookmarkStart w:id="12" w:name="_Toc83108541"/>
      <w:bookmarkStart w:id="13" w:name="_Toc83133434"/>
      <w:bookmarkStart w:id="14" w:name="_Toc83381554"/>
      <w:ins w:id="15" w:author="Author">
        <w:r>
          <w:rPr>
            <w:noProof/>
            <w:lang w:val="en-PH"/>
          </w:rPr>
          <mc:AlternateContent>
            <mc:Choice Requires="wps">
              <w:drawing>
                <wp:anchor distT="45720" distB="45720" distL="114300" distR="114300" simplePos="0" relativeHeight="251658240" behindDoc="1" locked="0" layoutInCell="1" allowOverlap="1" wp14:anchorId="0D191B5E" wp14:editId="5581361F">
                  <wp:simplePos x="0" y="0"/>
                  <wp:positionH relativeFrom="margin">
                    <wp:align>right</wp:align>
                  </wp:positionH>
                  <wp:positionV relativeFrom="paragraph">
                    <wp:posOffset>-2335530</wp:posOffset>
                  </wp:positionV>
                  <wp:extent cx="1743075" cy="1404620"/>
                  <wp:effectExtent l="0" t="0" r="9525" b="0"/>
                  <wp:wrapNone/>
                  <wp:docPr id="217" name="Text Box 2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743075" cy="14046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5E3BE2" w14:textId="77777777" w:rsidR="007A0BF1" w:rsidRPr="00473644" w:rsidRDefault="007A0BF1" w:rsidP="00981B3F">
                              <w:pPr>
                                <w:rPr>
                                  <w:b/>
                                  <w:color w:val="04127C" w:themeColor="text2"/>
                                  <w:sz w:val="28"/>
                                  <w:rPrChange w:id="16" w:author="Author">
                                    <w:rPr/>
                                  </w:rPrChange>
                                </w:rPr>
                              </w:pPr>
                              <w:ins w:id="17" w:author="Author">
                                <w:r w:rsidRPr="00473644">
                                  <w:rPr>
                                    <w:b/>
                                    <w:color w:val="04127C" w:themeColor="text2"/>
                                    <w:sz w:val="28"/>
                                    <w:rPrChange w:id="18" w:author="Author">
                                      <w:rPr/>
                                    </w:rPrChange>
                                  </w:rPr>
                                  <w:t>[NEC Confidential]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type w14:anchorId="0D191B5E" id="_x0000_t202" coordsize="21600,21600" o:spt="202" path="m,l,21600r21600,l21600,xe">
                  <v:stroke joinstyle="miter"/>
                  <v:path gradientshapeok="t" o:connecttype="rect"/>
                </v:shapetype>
                <v:shape id="Text Box 217" o:spid="_x0000_s1026" type="#_x0000_t202" style="position:absolute;margin-left:86.05pt;margin-top:-183.9pt;width:137.25pt;height:110.6pt;z-index:-25165824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" stroked="f">
                  <v:textbox style="mso-fit-shape-to-text:t">
                    <w:txbxContent>
                      <w:p w14:paraId="725E3BE2" w14:textId="77777777" w:rsidR="007A0BF1" w:rsidRPr="00473644" w:rsidRDefault="007A0BF1" w:rsidP="00981B3F">
                        <w:pPr>
                          <w:rPr>
                            <w:b/>
                            <w:color w:val="04127C" w:themeColor="text2"/>
                            <w:sz w:val="28"/>
                            <w:rPrChange w:id="19" w:author="Author">
                              <w:rPr/>
                            </w:rPrChange>
                          </w:rPr>
                        </w:pPr>
                        <w:ins w:id="20" w:author="Author">
                          <w:r w:rsidRPr="00473644">
                            <w:rPr>
                              <w:b/>
                              <w:color w:val="04127C" w:themeColor="text2"/>
                              <w:sz w:val="28"/>
                              <w:rPrChange w:id="21" w:author="Author">
                                <w:rPr/>
                              </w:rPrChange>
                            </w:rPr>
                            <w:t>[NEC Confidential]</w:t>
                          </w:r>
                        </w:ins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 w:rsidR="00211BFA">
        <w:t>Static Library Generator</w:t>
      </w:r>
    </w:p>
    <w:p w14:paraId="672A6659" w14:textId="77777777" w:rsidR="00A04A0D" w:rsidRPr="00A04A0D" w:rsidRDefault="00A04A0D" w:rsidP="00AB1DF9"/>
    <w:p w14:paraId="6D965200" w14:textId="585C68E2" w:rsidR="006F2E6B" w:rsidRPr="00E64F0E" w:rsidRDefault="000E5670" w:rsidP="00E64F0E">
      <w:pPr>
        <w:spacing w:line="480" w:lineRule="exact"/>
        <w:jc w:val="left"/>
        <w:rPr>
          <w:rFonts w:cstheme="majorHAnsi"/>
          <w:szCs w:val="28"/>
        </w:rPr>
      </w:pPr>
      <w:bookmarkStart w:id="22" w:name="_Toc81422473"/>
      <w:bookmarkStart w:id="23" w:name="_Toc81438591"/>
      <w:bookmarkStart w:id="24" w:name="_Toc81580536"/>
      <w:bookmarkStart w:id="25" w:name="_Toc83072911"/>
      <w:bookmarkStart w:id="26" w:name="_Toc83073453"/>
      <w:bookmarkStart w:id="27" w:name="_Toc83074510"/>
      <w:bookmarkStart w:id="28" w:name="_Toc83075375"/>
      <w:bookmarkStart w:id="29" w:name="_Toc83108542"/>
      <w:bookmarkStart w:id="30" w:name="_Toc83133435"/>
      <w:bookmarkStart w:id="31" w:name="_Toc83381555"/>
      <w:bookmarkStart w:id="32" w:name="_Toc81811206"/>
      <w:bookmarkStart w:id="33" w:name="_Toc81951950"/>
      <w:bookmarkStart w:id="34" w:name="_Toc82491167"/>
      <w:bookmarkStart w:id="35" w:name="_Toc82491626"/>
      <w:bookmarkStart w:id="36" w:name="_Toc83072406"/>
      <w:r w:rsidRPr="00E64F0E">
        <w:rPr>
          <w:rFonts w:asciiTheme="majorHAnsi" w:hAnsiTheme="majorHAnsi" w:cstheme="majorHAnsi"/>
          <w:sz w:val="28"/>
          <w:szCs w:val="28"/>
        </w:rPr>
        <w:t xml:space="preserve">Revision: 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="0010661F">
        <w:rPr>
          <w:rFonts w:asciiTheme="majorHAnsi" w:hAnsiTheme="majorHAnsi" w:cstheme="majorHAnsi"/>
          <w:sz w:val="28"/>
          <w:szCs w:val="28"/>
        </w:rPr>
        <w:t>1</w:t>
      </w:r>
      <w:r w:rsidR="005D01D0">
        <w:rPr>
          <w:rFonts w:asciiTheme="majorHAnsi" w:hAnsiTheme="majorHAnsi" w:cstheme="majorHAnsi"/>
          <w:sz w:val="28"/>
          <w:szCs w:val="28"/>
        </w:rPr>
        <w:t>.</w:t>
      </w:r>
      <w:r w:rsidR="0010661F">
        <w:rPr>
          <w:rFonts w:asciiTheme="majorHAnsi" w:hAnsiTheme="majorHAnsi" w:cstheme="majorHAnsi"/>
          <w:sz w:val="28"/>
          <w:szCs w:val="28"/>
        </w:rPr>
        <w:t>0</w:t>
      </w:r>
    </w:p>
    <w:p w14:paraId="6F29AEE0" w14:textId="125D6196" w:rsidR="006F2E6B" w:rsidRPr="00E64F0E" w:rsidRDefault="006854B2" w:rsidP="00E64F0E">
      <w:pPr>
        <w:spacing w:line="480" w:lineRule="exact"/>
        <w:jc w:val="left"/>
        <w:rPr>
          <w:rFonts w:cstheme="majorHAnsi"/>
          <w:szCs w:val="28"/>
        </w:rPr>
      </w:pPr>
      <w:bookmarkStart w:id="37" w:name="_Toc81422474"/>
      <w:bookmarkStart w:id="38" w:name="_Toc81438592"/>
      <w:bookmarkStart w:id="39" w:name="_Toc81580537"/>
      <w:bookmarkStart w:id="40" w:name="_Toc81811207"/>
      <w:bookmarkStart w:id="41" w:name="_Toc81951951"/>
      <w:bookmarkStart w:id="42" w:name="_Toc82491168"/>
      <w:bookmarkStart w:id="43" w:name="_Toc82491627"/>
      <w:bookmarkStart w:id="44" w:name="_Toc83072407"/>
      <w:bookmarkStart w:id="45" w:name="_Toc83072912"/>
      <w:bookmarkStart w:id="46" w:name="_Toc83073454"/>
      <w:bookmarkStart w:id="47" w:name="_Toc83074511"/>
      <w:bookmarkStart w:id="48" w:name="_Toc83075376"/>
      <w:bookmarkStart w:id="49" w:name="_Toc83108543"/>
      <w:bookmarkStart w:id="50" w:name="_Toc83133436"/>
      <w:bookmarkStart w:id="51" w:name="_Toc83381556"/>
      <w:r>
        <w:rPr>
          <w:rFonts w:asciiTheme="majorHAnsi" w:hAnsiTheme="majorHAnsi" w:cstheme="majorHAnsi"/>
          <w:sz w:val="28"/>
          <w:szCs w:val="28"/>
        </w:rPr>
        <w:t xml:space="preserve">Date: 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 w:rsidR="005D01D0">
        <w:rPr>
          <w:rFonts w:asciiTheme="majorHAnsi" w:hAnsiTheme="majorHAnsi" w:cstheme="majorHAnsi"/>
          <w:sz w:val="28"/>
          <w:szCs w:val="28"/>
        </w:rPr>
        <w:t xml:space="preserve">May </w:t>
      </w:r>
      <w:r w:rsidR="00DF18FF">
        <w:rPr>
          <w:rFonts w:asciiTheme="majorHAnsi" w:hAnsiTheme="majorHAnsi" w:cstheme="majorHAnsi"/>
          <w:sz w:val="28"/>
          <w:szCs w:val="28"/>
        </w:rPr>
        <w:t>31</w:t>
      </w:r>
      <w:r w:rsidR="005D01D0">
        <w:rPr>
          <w:rFonts w:asciiTheme="majorHAnsi" w:hAnsiTheme="majorHAnsi" w:cstheme="majorHAnsi"/>
          <w:sz w:val="28"/>
          <w:szCs w:val="28"/>
        </w:rPr>
        <w:t>, 2023</w:t>
      </w:r>
    </w:p>
    <w:p w14:paraId="5FA462E6" w14:textId="0FDD841A" w:rsidR="00A04A0D" w:rsidRPr="00E64F0E" w:rsidRDefault="00617515" w:rsidP="00E64F0E">
      <w:pPr>
        <w:spacing w:line="480" w:lineRule="exact"/>
        <w:jc w:val="left"/>
        <w:rPr>
          <w:rFonts w:cstheme="majorHAnsi"/>
          <w:szCs w:val="28"/>
        </w:rPr>
      </w:pPr>
      <w:bookmarkStart w:id="52" w:name="_Toc81422475"/>
      <w:bookmarkStart w:id="53" w:name="_Toc81438593"/>
      <w:bookmarkStart w:id="54" w:name="_Toc81580538"/>
      <w:bookmarkStart w:id="55" w:name="_Toc81811208"/>
      <w:bookmarkStart w:id="56" w:name="_Toc81951952"/>
      <w:bookmarkStart w:id="57" w:name="_Toc82491169"/>
      <w:bookmarkStart w:id="58" w:name="_Toc82491628"/>
      <w:bookmarkStart w:id="59" w:name="_Toc83072408"/>
      <w:bookmarkStart w:id="60" w:name="_Toc83072913"/>
      <w:bookmarkStart w:id="61" w:name="_Toc83073455"/>
      <w:bookmarkStart w:id="62" w:name="_Toc83074512"/>
      <w:bookmarkStart w:id="63" w:name="_Toc83075377"/>
      <w:bookmarkStart w:id="64" w:name="_Toc83108544"/>
      <w:bookmarkStart w:id="65" w:name="_Toc83133437"/>
      <w:bookmarkStart w:id="66" w:name="_Toc83381557"/>
      <w:r w:rsidRPr="00E64F0E">
        <w:rPr>
          <w:rFonts w:asciiTheme="majorHAnsi" w:hAnsiTheme="majorHAnsi" w:cstheme="majorHAnsi"/>
          <w:sz w:val="28"/>
          <w:szCs w:val="28"/>
        </w:rPr>
        <w:t>NEC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r w:rsidR="006555AF">
        <w:rPr>
          <w:rFonts w:asciiTheme="majorHAnsi" w:hAnsiTheme="majorHAnsi" w:cstheme="majorHAnsi"/>
          <w:sz w:val="28"/>
          <w:szCs w:val="28"/>
        </w:rPr>
        <w:t xml:space="preserve"> Telecom Software Philippines, Inc.</w:t>
      </w:r>
    </w:p>
    <w:p w14:paraId="0A37501D" w14:textId="77777777" w:rsidR="00D5465B" w:rsidRDefault="00D5465B" w:rsidP="00AB1DF9"/>
    <w:p w14:paraId="5DAB6C7B" w14:textId="77777777" w:rsidR="00FF29C1" w:rsidRDefault="00FF29C1" w:rsidP="00AB1DF9">
      <w:pPr>
        <w:sectPr w:rsidR="00FF29C1" w:rsidSect="006D07DD">
          <w:headerReference w:type="default" r:id="rId11"/>
          <w:footerReference w:type="default" r:id="rId12"/>
          <w:pgSz w:w="11906" w:h="16838"/>
          <w:pgMar w:top="1134" w:right="1134" w:bottom="1134" w:left="1134" w:header="5103" w:footer="567" w:gutter="0"/>
          <w:cols w:space="425"/>
          <w:docGrid w:type="lines" w:linePitch="360"/>
        </w:sectPr>
      </w:pPr>
    </w:p>
    <w:p w14:paraId="4B08E8BD" w14:textId="77777777" w:rsidR="006F2E6B" w:rsidRPr="00625F65" w:rsidRDefault="006F2E6B" w:rsidP="006766A7">
      <w:pPr>
        <w:pStyle w:val="Heading1"/>
        <w:numPr>
          <w:ilvl w:val="0"/>
          <w:numId w:val="0"/>
        </w:numPr>
        <w:ind w:left="432"/>
        <w:rPr>
          <w:lang w:val="en-AU"/>
        </w:rPr>
      </w:pPr>
      <w:bookmarkStart w:id="67" w:name="_Ref436933263"/>
      <w:bookmarkStart w:id="68" w:name="_Toc147913974"/>
      <w:r w:rsidRPr="00625F65">
        <w:rPr>
          <w:lang w:val="en-AU"/>
        </w:rPr>
        <w:lastRenderedPageBreak/>
        <w:t>Revision History</w:t>
      </w:r>
      <w:bookmarkEnd w:id="67"/>
      <w:bookmarkEnd w:id="68"/>
    </w:p>
    <w:p w14:paraId="02EB378F" w14:textId="77777777" w:rsidR="006F2E6B" w:rsidRPr="00625F65" w:rsidRDefault="006F2E6B" w:rsidP="006F2E6B">
      <w:pPr>
        <w:rPr>
          <w:lang w:val="en-A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"/>
        <w:gridCol w:w="2015"/>
        <w:gridCol w:w="1843"/>
        <w:gridCol w:w="4813"/>
      </w:tblGrid>
      <w:tr w:rsidR="006F2E6B" w:rsidRPr="00625F65" w14:paraId="4EE7D098" w14:textId="77777777" w:rsidTr="00A621FD">
        <w:tc>
          <w:tcPr>
            <w:tcW w:w="957" w:type="dxa"/>
            <w:tcBorders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5AAE4A22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>Revision</w:t>
            </w:r>
          </w:p>
        </w:tc>
        <w:tc>
          <w:tcPr>
            <w:tcW w:w="2015" w:type="dxa"/>
            <w:tcBorders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7B758C5F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>Updated by</w:t>
            </w:r>
          </w:p>
        </w:tc>
        <w:tc>
          <w:tcPr>
            <w:tcW w:w="1843" w:type="dxa"/>
            <w:tcBorders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491072FA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>Date</w:t>
            </w:r>
          </w:p>
        </w:tc>
        <w:tc>
          <w:tcPr>
            <w:tcW w:w="4813" w:type="dxa"/>
            <w:tcBorders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02AB4410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>Description of changes</w:t>
            </w:r>
          </w:p>
        </w:tc>
      </w:tr>
      <w:tr w:rsidR="006F2E6B" w:rsidRPr="00625F65" w14:paraId="7333C029" w14:textId="77777777" w:rsidTr="004747D1">
        <w:tc>
          <w:tcPr>
            <w:tcW w:w="957" w:type="dxa"/>
            <w:tcBorders>
              <w:top w:val="single" w:sz="12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571B415" w14:textId="713D5561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  <w:commentRangeStart w:id="69"/>
            <w:commentRangeStart w:id="70"/>
            <w:r w:rsidRPr="00A621FD"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  <w:t>0.</w:t>
            </w:r>
            <w:r w:rsidR="005D01D0"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  <w:t>01</w:t>
            </w:r>
          </w:p>
        </w:tc>
        <w:tc>
          <w:tcPr>
            <w:tcW w:w="2015" w:type="dxa"/>
            <w:tcBorders>
              <w:top w:val="single" w:sz="12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E4C6ACC" w14:textId="31BE1290" w:rsidR="006F2E6B" w:rsidRPr="00A621FD" w:rsidRDefault="000C3A7D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  <w:r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  <w:t>Elizar Jimenez</w:t>
            </w:r>
          </w:p>
        </w:tc>
        <w:tc>
          <w:tcPr>
            <w:tcW w:w="1843" w:type="dxa"/>
            <w:tcBorders>
              <w:top w:val="single" w:sz="12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3798A95" w14:textId="7F6F00BB" w:rsidR="006F2E6B" w:rsidRPr="00A621FD" w:rsidRDefault="000C3A7D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  <w:r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  <w:t>October 9, 2023</w:t>
            </w:r>
          </w:p>
        </w:tc>
        <w:tc>
          <w:tcPr>
            <w:tcW w:w="4813" w:type="dxa"/>
            <w:tcBorders>
              <w:top w:val="single" w:sz="12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B79D5CD" w14:textId="365BD239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  <w:t>Initial Draft</w:t>
            </w:r>
            <w:r w:rsidR="000C3A7D"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  <w:t xml:space="preserve"> Document</w:t>
            </w:r>
          </w:p>
        </w:tc>
      </w:tr>
      <w:tr w:rsidR="006F2E6B" w:rsidRPr="00625F65" w14:paraId="226572A7" w14:textId="77777777" w:rsidTr="004747D1">
        <w:tc>
          <w:tcPr>
            <w:tcW w:w="95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6A05A809" w14:textId="304DA10E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2015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C2765EB" w14:textId="6EDE9769" w:rsidR="00147C61" w:rsidRPr="00A621FD" w:rsidRDefault="00147C61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5568E56" w14:textId="4D25702F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481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5B2323D1" w14:textId="6CE5F644" w:rsidR="00147C61" w:rsidRPr="00A621FD" w:rsidRDefault="00147C61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</w:tr>
      <w:commentRangeEnd w:id="69"/>
      <w:commentRangeEnd w:id="70"/>
      <w:tr w:rsidR="006F2E6B" w:rsidRPr="00625F65" w14:paraId="3AE3310B" w14:textId="77777777" w:rsidTr="004747D1">
        <w:tc>
          <w:tcPr>
            <w:tcW w:w="95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164EB6E" w14:textId="607C03F6" w:rsidR="006F2E6B" w:rsidRPr="00764CE2" w:rsidRDefault="00110D66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  <w:r>
              <w:rPr>
                <w:rStyle w:val="CommentReference"/>
                <w:rFonts w:asciiTheme="minorHAnsi" w:eastAsiaTheme="minorEastAsia" w:hAnsiTheme="minorHAnsi" w:cstheme="minorBidi"/>
                <w:kern w:val="2"/>
                <w:lang w:val="en-US"/>
              </w:rPr>
              <w:commentReference w:id="69"/>
            </w:r>
            <w:r w:rsidR="003C6A69">
              <w:rPr>
                <w:rStyle w:val="CommentReference"/>
                <w:rFonts w:asciiTheme="minorHAnsi" w:eastAsiaTheme="minorEastAsia" w:hAnsiTheme="minorHAnsi" w:cstheme="minorBidi"/>
                <w:kern w:val="2"/>
                <w:lang w:val="en-US"/>
              </w:rPr>
              <w:commentReference w:id="70"/>
            </w:r>
          </w:p>
        </w:tc>
        <w:tc>
          <w:tcPr>
            <w:tcW w:w="2015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A59EF66" w14:textId="53A8FD33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3419CD5" w14:textId="5627332D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481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D2DDDCE" w14:textId="10B0E24A" w:rsidR="000E5670" w:rsidRPr="00A621FD" w:rsidRDefault="000E5670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</w:tr>
      <w:tr w:rsidR="006F2E6B" w:rsidRPr="00625F65" w14:paraId="70A55034" w14:textId="77777777" w:rsidTr="004747D1">
        <w:tc>
          <w:tcPr>
            <w:tcW w:w="95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6034F62" w14:textId="728ADAE9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2015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623948E3" w14:textId="4BDF73CB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19D9400" w14:textId="6B52359B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481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2A2E0F49" w14:textId="0CBA8A24" w:rsidR="00472A38" w:rsidRPr="00A621FD" w:rsidRDefault="00472A38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</w:tr>
      <w:tr w:rsidR="006F2E6B" w:rsidRPr="00625F65" w14:paraId="5A39BBE3" w14:textId="77777777" w:rsidTr="004747D1">
        <w:tc>
          <w:tcPr>
            <w:tcW w:w="95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1C8F396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2015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72A3D3EC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D0B940D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  <w:tc>
          <w:tcPr>
            <w:tcW w:w="4813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E27B00A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kern w:val="24"/>
                <w:sz w:val="20"/>
                <w:szCs w:val="20"/>
              </w:rPr>
            </w:pPr>
          </w:p>
        </w:tc>
      </w:tr>
    </w:tbl>
    <w:p w14:paraId="60061E4C" w14:textId="77777777" w:rsidR="006F2E6B" w:rsidRPr="00625F65" w:rsidRDefault="006F2E6B" w:rsidP="006F2E6B">
      <w:pPr>
        <w:rPr>
          <w:lang w:val="en-AU"/>
        </w:rPr>
      </w:pPr>
    </w:p>
    <w:p w14:paraId="44EAFD9C" w14:textId="77777777" w:rsidR="006F2E6B" w:rsidRPr="00625F65" w:rsidRDefault="006F2E6B" w:rsidP="006F2E6B">
      <w:pPr>
        <w:rPr>
          <w:lang w:val="en-AU"/>
        </w:rPr>
      </w:pPr>
    </w:p>
    <w:p w14:paraId="706AE58B" w14:textId="77777777" w:rsidR="006F2E6B" w:rsidRPr="00625F65" w:rsidRDefault="006F2E6B" w:rsidP="006766A7">
      <w:pPr>
        <w:pStyle w:val="Heading1"/>
        <w:numPr>
          <w:ilvl w:val="0"/>
          <w:numId w:val="0"/>
        </w:numPr>
        <w:ind w:left="432"/>
        <w:rPr>
          <w:lang w:val="en-AU"/>
        </w:rPr>
      </w:pPr>
      <w:bookmarkStart w:id="71" w:name="_Toc147913975"/>
      <w:r w:rsidRPr="00625F65">
        <w:rPr>
          <w:lang w:val="en-AU"/>
        </w:rPr>
        <w:t>Related Documents</w:t>
      </w:r>
      <w:bookmarkEnd w:id="71"/>
    </w:p>
    <w:p w14:paraId="4B94D5A5" w14:textId="77777777" w:rsidR="006F2E6B" w:rsidRPr="00625F65" w:rsidRDefault="006F2E6B" w:rsidP="006F2E6B">
      <w:pPr>
        <w:rPr>
          <w:lang w:val="en-AU"/>
        </w:rPr>
      </w:pP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817"/>
        <w:gridCol w:w="3686"/>
        <w:gridCol w:w="5244"/>
      </w:tblGrid>
      <w:tr w:rsidR="006F2E6B" w:rsidRPr="00625F65" w14:paraId="56D252C4" w14:textId="77777777" w:rsidTr="00A621FD">
        <w:tc>
          <w:tcPr>
            <w:tcW w:w="81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3C81C2E0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 xml:space="preserve"> No.</w:t>
            </w:r>
          </w:p>
        </w:tc>
        <w:tc>
          <w:tcPr>
            <w:tcW w:w="3686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51771FFB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>Document Name</w:t>
            </w:r>
          </w:p>
        </w:tc>
        <w:tc>
          <w:tcPr>
            <w:tcW w:w="524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31FF54C8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  <w:r w:rsidRPr="00A621FD"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  <w:t>Description</w:t>
            </w:r>
          </w:p>
        </w:tc>
      </w:tr>
      <w:tr w:rsidR="006F2E6B" w:rsidRPr="00625F65" w14:paraId="53128261" w14:textId="77777777" w:rsidTr="00EE5E5E">
        <w:tc>
          <w:tcPr>
            <w:tcW w:w="81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62486C05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  <w:tc>
          <w:tcPr>
            <w:tcW w:w="3686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101652C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  <w:tc>
          <w:tcPr>
            <w:tcW w:w="524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B99056E" w14:textId="77777777" w:rsidR="006F2E6B" w:rsidRPr="00A621FD" w:rsidRDefault="006F2E6B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</w:tr>
      <w:tr w:rsidR="00DF18FF" w:rsidRPr="00625F65" w14:paraId="4A9B03F3" w14:textId="77777777" w:rsidTr="00EE5E5E">
        <w:tc>
          <w:tcPr>
            <w:tcW w:w="81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D11A084" w14:textId="77777777" w:rsidR="00DF18FF" w:rsidRPr="00A621FD" w:rsidRDefault="00DF18FF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  <w:tc>
          <w:tcPr>
            <w:tcW w:w="3686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3847C77D" w14:textId="77777777" w:rsidR="00DF18FF" w:rsidRPr="00A621FD" w:rsidRDefault="00DF18FF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  <w:tc>
          <w:tcPr>
            <w:tcW w:w="524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34BCD097" w14:textId="77777777" w:rsidR="00DF18FF" w:rsidRPr="00A621FD" w:rsidRDefault="00DF18FF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</w:tr>
      <w:tr w:rsidR="00DF18FF" w:rsidRPr="00625F65" w14:paraId="36BB7AB1" w14:textId="77777777" w:rsidTr="00EE5E5E">
        <w:tc>
          <w:tcPr>
            <w:tcW w:w="817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74E9F0CE" w14:textId="77777777" w:rsidR="00DF18FF" w:rsidRPr="00A621FD" w:rsidRDefault="00DF18FF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  <w:tc>
          <w:tcPr>
            <w:tcW w:w="3686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DC80E4A" w14:textId="77777777" w:rsidR="00DF18FF" w:rsidRPr="00A621FD" w:rsidRDefault="00DF18FF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  <w:tc>
          <w:tcPr>
            <w:tcW w:w="524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ED905AD" w14:textId="77777777" w:rsidR="00DF18FF" w:rsidRPr="00A621FD" w:rsidRDefault="00DF18FF" w:rsidP="00A621FD">
            <w:pPr>
              <w:pStyle w:val="NormalWeb"/>
              <w:spacing w:before="0" w:beforeAutospacing="0" w:after="0" w:afterAutospacing="0"/>
              <w:rPr>
                <w:rFonts w:asciiTheme="minorHAnsi" w:eastAsia="Meiryo" w:hAnsiTheme="minorHAnsi" w:cstheme="minorHAnsi"/>
                <w:color w:val="FFFFFF" w:themeColor="light1"/>
                <w:kern w:val="24"/>
                <w:sz w:val="20"/>
                <w:szCs w:val="20"/>
              </w:rPr>
            </w:pPr>
          </w:p>
        </w:tc>
      </w:tr>
    </w:tbl>
    <w:p w14:paraId="1299C43A" w14:textId="77777777" w:rsidR="006F2E6B" w:rsidRPr="00625F65" w:rsidRDefault="006F2E6B" w:rsidP="006F2E6B">
      <w:pPr>
        <w:rPr>
          <w:lang w:val="en-AU"/>
        </w:rPr>
      </w:pPr>
    </w:p>
    <w:p w14:paraId="34CE0A41" w14:textId="77777777" w:rsidR="00080A6C" w:rsidRPr="00625F65" w:rsidRDefault="00080A6C" w:rsidP="006F2E6B">
      <w:pPr>
        <w:rPr>
          <w:lang w:val="en-AU"/>
        </w:rPr>
      </w:pPr>
    </w:p>
    <w:p w14:paraId="09D94A9D" w14:textId="77777777" w:rsidR="006F2E6B" w:rsidRPr="00625F65" w:rsidRDefault="006F2E6B" w:rsidP="006766A7">
      <w:pPr>
        <w:pStyle w:val="Heading1"/>
        <w:numPr>
          <w:ilvl w:val="0"/>
          <w:numId w:val="0"/>
        </w:numPr>
        <w:ind w:left="432"/>
        <w:rPr>
          <w:lang w:val="en-AU"/>
        </w:rPr>
      </w:pPr>
      <w:bookmarkStart w:id="72" w:name="_Toc147913976"/>
      <w:r w:rsidRPr="00625F65">
        <w:rPr>
          <w:lang w:val="en-AU"/>
        </w:rPr>
        <w:t>Abbre</w:t>
      </w:r>
      <w:r w:rsidR="00CC3BBA">
        <w:rPr>
          <w:lang w:val="en-AU"/>
        </w:rPr>
        <w:t>via</w:t>
      </w:r>
      <w:r w:rsidRPr="00625F65">
        <w:rPr>
          <w:lang w:val="en-AU"/>
        </w:rPr>
        <w:t>tions</w:t>
      </w:r>
      <w:bookmarkEnd w:id="72"/>
    </w:p>
    <w:tbl>
      <w:tblPr>
        <w:tblStyle w:val="TableGrid"/>
        <w:tblW w:w="0" w:type="auto"/>
        <w:tblInd w:w="-34" w:type="dxa"/>
        <w:tblLook w:val="04A0" w:firstRow="1" w:lastRow="0" w:firstColumn="1" w:lastColumn="0" w:noHBand="0" w:noVBand="1"/>
      </w:tblPr>
      <w:tblGrid>
        <w:gridCol w:w="2104"/>
        <w:gridCol w:w="7558"/>
      </w:tblGrid>
      <w:tr w:rsidR="000F354A" w:rsidRPr="00625F65" w14:paraId="4935D953" w14:textId="77777777" w:rsidTr="5B16C39B"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769726BA" w14:textId="77777777" w:rsidR="006F2E6B" w:rsidRPr="00625F65" w:rsidRDefault="006F2E6B" w:rsidP="00540261">
            <w:pPr>
              <w:rPr>
                <w:sz w:val="18"/>
                <w:szCs w:val="18"/>
                <w:lang w:val="en-AU"/>
              </w:rPr>
            </w:pPr>
            <w:r w:rsidRPr="00625F65">
              <w:rPr>
                <w:sz w:val="18"/>
                <w:szCs w:val="18"/>
                <w:lang w:val="en-AU"/>
              </w:rPr>
              <w:t>Item</w:t>
            </w: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12" w:space="0" w:color="858585" w:themeColor="background2"/>
              <w:right w:val="single" w:sz="4" w:space="0" w:color="858585" w:themeColor="background2"/>
            </w:tcBorders>
            <w:shd w:val="clear" w:color="auto" w:fill="030D5C" w:themeFill="text2" w:themeFillShade="BF"/>
          </w:tcPr>
          <w:p w14:paraId="02F99ED9" w14:textId="77777777" w:rsidR="006F2E6B" w:rsidRPr="00625F65" w:rsidRDefault="006F2E6B" w:rsidP="00540261">
            <w:pPr>
              <w:rPr>
                <w:sz w:val="18"/>
                <w:szCs w:val="18"/>
                <w:lang w:val="en-AU"/>
              </w:rPr>
            </w:pPr>
            <w:r w:rsidRPr="00625F65">
              <w:rPr>
                <w:sz w:val="18"/>
                <w:szCs w:val="18"/>
                <w:lang w:val="en-AU"/>
              </w:rPr>
              <w:t>Description</w:t>
            </w:r>
          </w:p>
        </w:tc>
      </w:tr>
      <w:tr w:rsidR="00DA399E" w:rsidRPr="00625F65" w14:paraId="24845FBC" w14:textId="77777777" w:rsidTr="5B16C39B">
        <w:trPr>
          <w:ins w:id="73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0D5A30C" w14:textId="3ED19D2A" w:rsidR="00DA399E" w:rsidRPr="00625F65" w:rsidRDefault="00B02453" w:rsidP="00DA3D18">
            <w:pPr>
              <w:rPr>
                <w:ins w:id="74" w:author="Author"/>
                <w:sz w:val="18"/>
                <w:szCs w:val="18"/>
                <w:lang w:val="en-AU"/>
              </w:rPr>
            </w:pPr>
            <w:r>
              <w:t>CORS</w:t>
            </w: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6EDCB7CF" w14:textId="27200EE0" w:rsidR="00DA399E" w:rsidRPr="00625F65" w:rsidRDefault="00B02453" w:rsidP="00DA3D18">
            <w:pPr>
              <w:tabs>
                <w:tab w:val="center" w:pos="2773"/>
              </w:tabs>
              <w:rPr>
                <w:ins w:id="75" w:author="Author"/>
                <w:sz w:val="18"/>
                <w:szCs w:val="18"/>
                <w:lang w:val="en-AU"/>
              </w:rPr>
            </w:pPr>
            <w:r>
              <w:rPr>
                <w:sz w:val="18"/>
                <w:szCs w:val="18"/>
                <w:lang w:val="en-AU"/>
              </w:rPr>
              <w:t>Cross-Origin</w:t>
            </w:r>
            <w:r w:rsidR="001A0A07">
              <w:rPr>
                <w:sz w:val="18"/>
                <w:szCs w:val="18"/>
                <w:lang w:val="en-AU"/>
              </w:rPr>
              <w:t xml:space="preserve"> Resource Sharing</w:t>
            </w:r>
          </w:p>
        </w:tc>
      </w:tr>
      <w:tr w:rsidR="00DA399E" w:rsidRPr="00625F65" w14:paraId="0A47071A" w14:textId="77777777" w:rsidTr="5B16C39B">
        <w:trPr>
          <w:ins w:id="76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0559798E" w14:textId="14DB317E" w:rsidR="00DA399E" w:rsidRDefault="001A0A07" w:rsidP="00DA3D18">
            <w:pPr>
              <w:rPr>
                <w:ins w:id="77" w:author="Author"/>
                <w:sz w:val="18"/>
                <w:szCs w:val="18"/>
                <w:lang w:val="en-AU"/>
              </w:rPr>
            </w:pPr>
            <w:r>
              <w:rPr>
                <w:sz w:val="18"/>
                <w:szCs w:val="18"/>
                <w:lang w:val="en-AU"/>
              </w:rPr>
              <w:t>JSON</w:t>
            </w: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5498F049" w14:textId="2179FD38" w:rsidR="00DA399E" w:rsidRDefault="001A0A07" w:rsidP="00DA3D18">
            <w:pPr>
              <w:tabs>
                <w:tab w:val="center" w:pos="2773"/>
              </w:tabs>
              <w:rPr>
                <w:ins w:id="78" w:author="Author"/>
                <w:sz w:val="18"/>
                <w:szCs w:val="18"/>
                <w:lang w:val="en-AU"/>
              </w:rPr>
            </w:pPr>
            <w:r>
              <w:rPr>
                <w:sz w:val="18"/>
                <w:szCs w:val="18"/>
                <w:lang w:val="en-AU"/>
              </w:rPr>
              <w:t>JavaScript Object Notation</w:t>
            </w:r>
          </w:p>
        </w:tc>
      </w:tr>
      <w:tr w:rsidR="00DA399E" w:rsidRPr="00625F65" w14:paraId="57A941DE" w14:textId="77777777" w:rsidTr="5B16C39B">
        <w:trPr>
          <w:ins w:id="79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61E8171B" w14:textId="5C71DAD6" w:rsidR="00DA399E" w:rsidRPr="001A0A07" w:rsidRDefault="001A0A07" w:rsidP="00540261">
            <w:pPr>
              <w:rPr>
                <w:ins w:id="80" w:author="Author"/>
                <w:b/>
                <w:bCs/>
                <w:sz w:val="18"/>
                <w:szCs w:val="18"/>
                <w:lang w:val="en-AU"/>
              </w:rPr>
            </w:pPr>
            <w:r>
              <w:t>HTTP</w:t>
            </w: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FCB5C86" w14:textId="04C91093" w:rsidR="00DA399E" w:rsidRPr="00625F65" w:rsidRDefault="001A0A07" w:rsidP="00540261">
            <w:pPr>
              <w:tabs>
                <w:tab w:val="center" w:pos="2773"/>
              </w:tabs>
              <w:rPr>
                <w:ins w:id="81" w:author="Author"/>
                <w:sz w:val="18"/>
                <w:szCs w:val="18"/>
                <w:lang w:val="en-AU"/>
              </w:rPr>
            </w:pPr>
            <w:r>
              <w:rPr>
                <w:sz w:val="18"/>
                <w:szCs w:val="18"/>
                <w:lang w:val="en-AU"/>
              </w:rPr>
              <w:t xml:space="preserve">Hypertext Transfer Protocol </w:t>
            </w:r>
          </w:p>
        </w:tc>
      </w:tr>
      <w:tr w:rsidR="00DA399E" w:rsidRPr="00625F65" w14:paraId="75BFD57C" w14:textId="77777777" w:rsidTr="5B16C39B">
        <w:trPr>
          <w:ins w:id="82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350BC8A" w14:textId="58081862" w:rsidR="00DA399E" w:rsidRPr="00625F65" w:rsidRDefault="001A0A07" w:rsidP="00DA3D18">
            <w:pPr>
              <w:rPr>
                <w:ins w:id="83" w:author="Author"/>
                <w:sz w:val="18"/>
                <w:szCs w:val="18"/>
                <w:lang w:val="en-AU"/>
              </w:rPr>
            </w:pPr>
            <w:r>
              <w:rPr>
                <w:sz w:val="18"/>
                <w:szCs w:val="18"/>
                <w:lang w:val="en-AU"/>
              </w:rPr>
              <w:t>API</w:t>
            </w: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B5DBA46" w14:textId="4D1DB7B8" w:rsidR="00DA399E" w:rsidRPr="00625F65" w:rsidRDefault="001A0A07" w:rsidP="00DA3D18">
            <w:pPr>
              <w:tabs>
                <w:tab w:val="center" w:pos="2773"/>
              </w:tabs>
              <w:rPr>
                <w:ins w:id="84" w:author="Author"/>
                <w:sz w:val="18"/>
                <w:szCs w:val="18"/>
                <w:lang w:val="en-AU"/>
              </w:rPr>
            </w:pPr>
            <w:r>
              <w:rPr>
                <w:sz w:val="18"/>
                <w:szCs w:val="18"/>
                <w:lang w:val="en-AU"/>
              </w:rPr>
              <w:t xml:space="preserve">Application </w:t>
            </w:r>
            <w:r w:rsidR="003D17A6">
              <w:rPr>
                <w:sz w:val="18"/>
                <w:szCs w:val="18"/>
                <w:lang w:val="en-AU"/>
              </w:rPr>
              <w:t>P</w:t>
            </w:r>
            <w:r>
              <w:rPr>
                <w:sz w:val="18"/>
                <w:szCs w:val="18"/>
                <w:lang w:val="en-AU"/>
              </w:rPr>
              <w:t xml:space="preserve">rogramming </w:t>
            </w:r>
            <w:r w:rsidR="003D17A6">
              <w:rPr>
                <w:sz w:val="18"/>
                <w:szCs w:val="18"/>
                <w:lang w:val="en-AU"/>
              </w:rPr>
              <w:t>I</w:t>
            </w:r>
            <w:r>
              <w:rPr>
                <w:sz w:val="18"/>
                <w:szCs w:val="18"/>
                <w:lang w:val="en-AU"/>
              </w:rPr>
              <w:t>nterface</w:t>
            </w:r>
          </w:p>
        </w:tc>
      </w:tr>
      <w:tr w:rsidR="00DA399E" w:rsidRPr="00625F65" w14:paraId="2A5CBC29" w14:textId="77777777" w:rsidTr="5B16C39B">
        <w:trPr>
          <w:ins w:id="85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5B6DEFE1" w14:textId="65B02CDC" w:rsidR="00DA399E" w:rsidRDefault="00DA399E" w:rsidP="00DA3D18">
            <w:pPr>
              <w:rPr>
                <w:ins w:id="86" w:author="Author"/>
                <w:sz w:val="18"/>
                <w:szCs w:val="18"/>
                <w:lang w:val="en-AU"/>
              </w:rPr>
            </w:pP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23987211" w14:textId="2A99B48C" w:rsidR="00DA399E" w:rsidRDefault="00DA399E" w:rsidP="00DA3D18">
            <w:pPr>
              <w:tabs>
                <w:tab w:val="center" w:pos="2773"/>
              </w:tabs>
              <w:rPr>
                <w:ins w:id="87" w:author="Author"/>
                <w:sz w:val="18"/>
                <w:szCs w:val="18"/>
                <w:lang w:val="en-AU"/>
              </w:rPr>
            </w:pPr>
          </w:p>
        </w:tc>
      </w:tr>
      <w:tr w:rsidR="00DA399E" w:rsidRPr="00625F65" w14:paraId="65CD65F1" w14:textId="77777777" w:rsidTr="5B16C39B">
        <w:trPr>
          <w:ins w:id="88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2AB3D65" w14:textId="0424DDB2" w:rsidR="00DA399E" w:rsidRPr="00625F65" w:rsidRDefault="00DA399E" w:rsidP="00540261">
            <w:pPr>
              <w:rPr>
                <w:ins w:id="89" w:author="Author"/>
                <w:sz w:val="18"/>
                <w:szCs w:val="18"/>
                <w:lang w:val="en-AU"/>
              </w:rPr>
            </w:pP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3E5F36FD" w14:textId="32B5D122" w:rsidR="00DA399E" w:rsidRPr="00625F65" w:rsidRDefault="00DA399E" w:rsidP="00540261">
            <w:pPr>
              <w:tabs>
                <w:tab w:val="center" w:pos="2773"/>
              </w:tabs>
              <w:rPr>
                <w:ins w:id="90" w:author="Author"/>
                <w:sz w:val="18"/>
                <w:szCs w:val="18"/>
                <w:lang w:val="en-AU"/>
              </w:rPr>
            </w:pPr>
          </w:p>
        </w:tc>
      </w:tr>
      <w:tr w:rsidR="00DA399E" w:rsidRPr="00625F65" w14:paraId="117FAFB5" w14:textId="77777777" w:rsidTr="5B16C39B">
        <w:trPr>
          <w:ins w:id="91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13CCCD2F" w14:textId="2C9DB189" w:rsidR="00DA399E" w:rsidRDefault="00DA399E" w:rsidP="00540261">
            <w:pPr>
              <w:rPr>
                <w:ins w:id="92" w:author="Author"/>
                <w:sz w:val="18"/>
                <w:szCs w:val="18"/>
                <w:lang w:val="en-AU"/>
              </w:rPr>
            </w:pP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32E83681" w14:textId="1559AF10" w:rsidR="00DA399E" w:rsidRDefault="00DA399E" w:rsidP="00540261">
            <w:pPr>
              <w:tabs>
                <w:tab w:val="center" w:pos="2773"/>
              </w:tabs>
              <w:rPr>
                <w:ins w:id="93" w:author="Author"/>
                <w:sz w:val="18"/>
                <w:szCs w:val="18"/>
                <w:lang w:val="en-AU"/>
              </w:rPr>
            </w:pPr>
          </w:p>
        </w:tc>
      </w:tr>
      <w:tr w:rsidR="00DA399E" w:rsidRPr="00625F65" w14:paraId="31979CA5" w14:textId="77777777" w:rsidTr="5B16C39B">
        <w:trPr>
          <w:ins w:id="94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6A84791C" w14:textId="6A4A6952" w:rsidR="00DA399E" w:rsidRDefault="00DA399E" w:rsidP="00DA3D18">
            <w:pPr>
              <w:rPr>
                <w:ins w:id="95" w:author="Author"/>
                <w:sz w:val="18"/>
                <w:szCs w:val="18"/>
                <w:lang w:val="en-AU"/>
              </w:rPr>
            </w:pP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77271683" w14:textId="38B09B81" w:rsidR="00DA399E" w:rsidRDefault="00DA399E" w:rsidP="00DA3D18">
            <w:pPr>
              <w:tabs>
                <w:tab w:val="center" w:pos="2773"/>
              </w:tabs>
              <w:rPr>
                <w:ins w:id="96" w:author="Author"/>
                <w:sz w:val="18"/>
                <w:szCs w:val="18"/>
                <w:lang w:val="en-AU"/>
              </w:rPr>
            </w:pPr>
          </w:p>
        </w:tc>
      </w:tr>
      <w:tr w:rsidR="00DA399E" w:rsidRPr="00625F65" w14:paraId="5F0C33F0" w14:textId="77777777" w:rsidTr="5B16C39B">
        <w:trPr>
          <w:ins w:id="97" w:author="Author"/>
        </w:trPr>
        <w:tc>
          <w:tcPr>
            <w:tcW w:w="2104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206145ED" w14:textId="6B9AA0F0" w:rsidR="00DA399E" w:rsidRPr="00625F65" w:rsidRDefault="00DA399E" w:rsidP="00DA3D18">
            <w:pPr>
              <w:rPr>
                <w:ins w:id="98" w:author="Author"/>
                <w:sz w:val="18"/>
                <w:szCs w:val="18"/>
                <w:lang w:val="en-AU"/>
              </w:rPr>
            </w:pPr>
          </w:p>
        </w:tc>
        <w:tc>
          <w:tcPr>
            <w:tcW w:w="7558" w:type="dxa"/>
            <w:tcBorders>
              <w:top w:val="single" w:sz="4" w:space="0" w:color="858585" w:themeColor="background2"/>
              <w:left w:val="single" w:sz="4" w:space="0" w:color="858585" w:themeColor="background2"/>
              <w:bottom w:val="single" w:sz="4" w:space="0" w:color="858585" w:themeColor="background2"/>
              <w:right w:val="single" w:sz="4" w:space="0" w:color="858585" w:themeColor="background2"/>
            </w:tcBorders>
          </w:tcPr>
          <w:p w14:paraId="4EC462B9" w14:textId="43B7573D" w:rsidR="00DA399E" w:rsidRPr="00625F65" w:rsidRDefault="00DA399E" w:rsidP="00DA3D18">
            <w:pPr>
              <w:tabs>
                <w:tab w:val="center" w:pos="2773"/>
              </w:tabs>
              <w:rPr>
                <w:ins w:id="99" w:author="Author"/>
                <w:sz w:val="18"/>
                <w:szCs w:val="18"/>
                <w:lang w:val="en-AU"/>
              </w:rPr>
            </w:pPr>
          </w:p>
        </w:tc>
      </w:tr>
    </w:tbl>
    <w:p w14:paraId="738610EB" w14:textId="77777777" w:rsidR="006F2E6B" w:rsidRPr="00625F65" w:rsidRDefault="006F2E6B" w:rsidP="006F2E6B">
      <w:pPr>
        <w:rPr>
          <w:lang w:val="en-AU"/>
        </w:rPr>
      </w:pPr>
    </w:p>
    <w:p w14:paraId="637805D2" w14:textId="77777777" w:rsidR="006F2E6B" w:rsidRPr="00625F65" w:rsidRDefault="006F2E6B" w:rsidP="006F2E6B">
      <w:pPr>
        <w:rPr>
          <w:lang w:val="en-AU"/>
        </w:rPr>
      </w:pPr>
      <w:r w:rsidRPr="00625F65">
        <w:rPr>
          <w:lang w:val="en-AU"/>
        </w:rPr>
        <w:br w:type="page"/>
      </w:r>
    </w:p>
    <w:p w14:paraId="463F29E8" w14:textId="77777777" w:rsidR="006F2E6B" w:rsidRPr="00625F65" w:rsidRDefault="006F2E6B" w:rsidP="006F2E6B">
      <w:pPr>
        <w:rPr>
          <w:lang w:val="en-AU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0"/>
        </w:rPr>
        <w:id w:val="13893873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E0FC93" w14:textId="77777777" w:rsidR="00DF1606" w:rsidRDefault="00DF1606" w:rsidP="00406F61">
          <w:pPr>
            <w:pStyle w:val="TOCHeading"/>
            <w:numPr>
              <w:ilvl w:val="0"/>
              <w:numId w:val="0"/>
            </w:numPr>
            <w:ind w:left="432"/>
          </w:pPr>
          <w:r>
            <w:t>Table of Contents</w:t>
          </w:r>
        </w:p>
        <w:p w14:paraId="51C0E58C" w14:textId="42F045AB" w:rsidR="00A94C4C" w:rsidRDefault="00DF1606">
          <w:pPr>
            <w:pStyle w:val="TOC1"/>
            <w:tabs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913974" w:history="1">
            <w:r w:rsidR="00A94C4C" w:rsidRPr="008C76CA">
              <w:rPr>
                <w:rStyle w:val="Hyperlink"/>
                <w:noProof/>
                <w:lang w:val="en-AU"/>
              </w:rPr>
              <w:t>Revision History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_Toc147913974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2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70330DCA" w14:textId="2FA3CE31" w:rsidR="00A94C4C" w:rsidRDefault="00000000">
          <w:pPr>
            <w:pStyle w:val="TOC1"/>
            <w:tabs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75" w:history="1">
            <w:r w:rsidR="00A94C4C" w:rsidRPr="008C76CA">
              <w:rPr>
                <w:rStyle w:val="Hyperlink"/>
                <w:noProof/>
                <w:lang w:val="en-AU"/>
              </w:rPr>
              <w:t>Related Documents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_Toc147913975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2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71A4E7BB" w14:textId="6A1FF472" w:rsidR="00A94C4C" w:rsidRDefault="00000000">
          <w:pPr>
            <w:pStyle w:val="TOC1"/>
            <w:tabs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76" w:history="1">
            <w:r w:rsidR="00A94C4C" w:rsidRPr="008C76CA">
              <w:rPr>
                <w:rStyle w:val="Hyperlink"/>
                <w:noProof/>
                <w:lang w:val="en-AU"/>
              </w:rPr>
              <w:t>Abbreviations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_Toc147913976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2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5E5AD9C2" w14:textId="4C7BA7D4" w:rsidR="00A94C4C" w:rsidRDefault="00000000">
          <w:pPr>
            <w:pStyle w:val="TO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77" w:history="1">
            <w:r w:rsidR="00A94C4C" w:rsidRPr="008C76CA">
              <w:rPr>
                <w:rStyle w:val="Hyperlink"/>
                <w:noProof/>
              </w:rPr>
              <w:t>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Introduction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_Toc147913977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4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5E60C5CF" w14:textId="7E25434D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78" w:history="1">
            <w:r w:rsidR="00A94C4C" w:rsidRPr="008C76CA">
              <w:rPr>
                <w:rStyle w:val="Hyperlink"/>
                <w:noProof/>
              </w:rPr>
              <w:t>1.1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Purpose of this Document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_Toc147913978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4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41918A57" w14:textId="78935187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79" w:history="1">
            <w:r w:rsidR="00A94C4C" w:rsidRPr="008C76CA">
              <w:rPr>
                <w:rStyle w:val="Hyperlink"/>
                <w:noProof/>
              </w:rPr>
              <w:t>1.2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Overview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_Toc147913979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4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0774F3EA" w14:textId="3DE118C2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0" w:history="1">
            <w:r w:rsidR="00A94C4C" w:rsidRPr="008C76CA">
              <w:rPr>
                <w:rStyle w:val="Hyperlink"/>
                <w:noProof/>
              </w:rPr>
              <w:t>1.2.1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Right Panel Features (Library Configuration)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_Toc147913980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4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2CBE165A" w14:textId="4D3CE6CF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1" w:history="1">
            <w:r w:rsidR="00A94C4C" w:rsidRPr="008C76CA">
              <w:rPr>
                <w:rStyle w:val="Hyperlink"/>
                <w:noProof/>
              </w:rPr>
              <w:t>1.2.2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Left Panel Features (File Management)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_Toc147913981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4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136C32F8" w14:textId="6284AD68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2" w:history="1">
            <w:r w:rsidR="00A94C4C" w:rsidRPr="008C76CA">
              <w:rPr>
                <w:rStyle w:val="Hyperlink"/>
                <w:noProof/>
              </w:rPr>
              <w:t>1.2.3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Middle Panel Features (Function Selection)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_Toc147913982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5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38EC1761" w14:textId="22D8F008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3" w:history="1">
            <w:r w:rsidR="00A94C4C" w:rsidRPr="008C76CA">
              <w:rPr>
                <w:rStyle w:val="Hyperlink"/>
                <w:noProof/>
              </w:rPr>
              <w:t>1.2.4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Modal Features (Summary and Confirmation)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_Toc147913983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5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5449C26C" w14:textId="3095456D" w:rsidR="00A94C4C" w:rsidRDefault="00000000">
          <w:pPr>
            <w:pStyle w:val="TO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4" w:history="1">
            <w:r w:rsidR="00A94C4C" w:rsidRPr="008C76CA">
              <w:rPr>
                <w:rStyle w:val="Hyperlink"/>
                <w:noProof/>
              </w:rPr>
              <w:t>2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Design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_Toc147913984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6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2CB48F70" w14:textId="2647092C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5" w:history="1">
            <w:r w:rsidR="00A94C4C" w:rsidRPr="008C76CA">
              <w:rPr>
                <w:rStyle w:val="Hyperlink"/>
                <w:noProof/>
              </w:rPr>
              <w:t>2.1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Frontend Design Overview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_Toc147913985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6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25EF8C3D" w14:textId="31F8C84A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6" w:history="1">
            <w:r w:rsidR="00A94C4C" w:rsidRPr="008C76CA">
              <w:rPr>
                <w:rStyle w:val="Hyperlink"/>
                <w:noProof/>
              </w:rPr>
              <w:t>2.2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Backend Design Overview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_Toc147913986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7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71E3BDC0" w14:textId="27A841D5" w:rsidR="00A94C4C" w:rsidRDefault="00000000">
          <w:pPr>
            <w:pStyle w:val="TO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7" w:history="1">
            <w:r w:rsidR="00A94C4C" w:rsidRPr="008C76CA">
              <w:rPr>
                <w:rStyle w:val="Hyperlink"/>
                <w:noProof/>
              </w:rPr>
              <w:t>3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Tool Operation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_Toc147913987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8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48F3546D" w14:textId="60A9F74C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8" w:history="1">
            <w:r w:rsidR="00A94C4C" w:rsidRPr="008C76CA">
              <w:rPr>
                <w:rStyle w:val="Hyperlink"/>
                <w:noProof/>
              </w:rPr>
              <w:t>3.1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Frontend (React) and Backend (Flask)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_Toc147913988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8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39FAC62B" w14:textId="4E6BB981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89" w:history="1">
            <w:r w:rsidR="00A94C4C" w:rsidRPr="008C76CA">
              <w:rPr>
                <w:rStyle w:val="Hyperlink"/>
                <w:noProof/>
              </w:rPr>
              <w:t>3.2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Procedures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_Toc147913989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9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64914107" w14:textId="0B8C8BC3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0" w:history="1">
            <w:r w:rsidR="00A94C4C" w:rsidRPr="008C76CA">
              <w:rPr>
                <w:rStyle w:val="Hyperlink"/>
                <w:noProof/>
              </w:rPr>
              <w:t>3.2.1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Adding a C file to the Left Pane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_Toc147913990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9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3378887A" w14:textId="56E40C29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1" w:history="1">
            <w:r w:rsidR="00A94C4C" w:rsidRPr="008C76CA">
              <w:rPr>
                <w:rStyle w:val="Hyperlink"/>
                <w:noProof/>
              </w:rPr>
              <w:t>3.2.2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Adding extracted functions to the Right Panel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_Toc147913991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9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32188F7B" w14:textId="03CAA7E3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2" w:history="1">
            <w:r w:rsidR="00A94C4C" w:rsidRPr="008C76CA">
              <w:rPr>
                <w:rStyle w:val="Hyperlink"/>
                <w:noProof/>
              </w:rPr>
              <w:t>3.2.3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Adding all extracted functions to the Right Panel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_Toc147913992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9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73452F62" w14:textId="64B1D300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3" w:history="1">
            <w:r w:rsidR="00A94C4C" w:rsidRPr="008C76CA">
              <w:rPr>
                <w:rStyle w:val="Hyperlink"/>
                <w:noProof/>
              </w:rPr>
              <w:t>3.2.4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Configuring the Right panel for the Library Creation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_Toc147913993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9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4037AA4D" w14:textId="11676D2C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4" w:history="1">
            <w:r w:rsidR="00A94C4C" w:rsidRPr="008C76CA">
              <w:rPr>
                <w:rStyle w:val="Hyperlink"/>
                <w:noProof/>
              </w:rPr>
              <w:t>3.2.5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Downloading the Library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_Toc147913994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10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328D34CC" w14:textId="09EBDCE9" w:rsidR="00A94C4C" w:rsidRDefault="00000000">
          <w:pPr>
            <w:pStyle w:val="TOC3"/>
            <w:tabs>
              <w:tab w:val="left" w:pos="132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5" w:history="1">
            <w:r w:rsidR="00A94C4C" w:rsidRPr="008C76CA">
              <w:rPr>
                <w:rStyle w:val="Hyperlink"/>
                <w:noProof/>
              </w:rPr>
              <w:t>3.2.6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Display Summary of the Library (Modal)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_Toc147913995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10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6E2F545E" w14:textId="665A4C0C" w:rsidR="00A94C4C" w:rsidRDefault="00000000">
          <w:pPr>
            <w:pStyle w:val="TOC1"/>
            <w:tabs>
              <w:tab w:val="left" w:pos="4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6" w:history="1">
            <w:r w:rsidR="00A94C4C" w:rsidRPr="008C76CA">
              <w:rPr>
                <w:rStyle w:val="Hyperlink"/>
                <w:noProof/>
              </w:rPr>
              <w:t>4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Appendix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_Toc147913996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11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28C48752" w14:textId="3FB25A07" w:rsidR="00A94C4C" w:rsidRDefault="00000000">
          <w:pPr>
            <w:pStyle w:val="TOC2"/>
            <w:tabs>
              <w:tab w:val="left" w:pos="800"/>
              <w:tab w:val="right" w:leader="dot" w:pos="9628"/>
            </w:tabs>
            <w:rPr>
              <w:noProof/>
              <w:sz w:val="22"/>
              <w:szCs w:val="22"/>
              <w14:ligatures w14:val="standardContextual"/>
            </w:rPr>
          </w:pPr>
          <w:hyperlink w:anchor="_Toc147913997" w:history="1">
            <w:r w:rsidR="00A94C4C" w:rsidRPr="008C76CA">
              <w:rPr>
                <w:rStyle w:val="Hyperlink"/>
                <w:noProof/>
              </w:rPr>
              <w:t>4.1</w:t>
            </w:r>
            <w:r w:rsidR="00A94C4C">
              <w:rPr>
                <w:noProof/>
                <w:sz w:val="22"/>
                <w:szCs w:val="22"/>
                <w14:ligatures w14:val="standardContextual"/>
              </w:rPr>
              <w:tab/>
            </w:r>
            <w:r w:rsidR="00A94C4C" w:rsidRPr="008C76CA">
              <w:rPr>
                <w:rStyle w:val="Hyperlink"/>
                <w:noProof/>
              </w:rPr>
              <w:t>Sample Output</w:t>
            </w:r>
            <w:r w:rsidR="00A94C4C">
              <w:rPr>
                <w:noProof/>
                <w:webHidden/>
              </w:rPr>
              <w:tab/>
            </w:r>
            <w:r w:rsidR="00A94C4C">
              <w:rPr>
                <w:noProof/>
                <w:webHidden/>
              </w:rPr>
              <w:fldChar w:fldCharType="begin"/>
            </w:r>
            <w:r w:rsidR="00A94C4C">
              <w:rPr>
                <w:noProof/>
                <w:webHidden/>
              </w:rPr>
              <w:instrText xml:space="preserve"> PAGEREF _Toc147913997 \h </w:instrText>
            </w:r>
            <w:r w:rsidR="00A94C4C">
              <w:rPr>
                <w:noProof/>
                <w:webHidden/>
              </w:rPr>
            </w:r>
            <w:r w:rsidR="00A94C4C">
              <w:rPr>
                <w:noProof/>
                <w:webHidden/>
              </w:rPr>
              <w:fldChar w:fldCharType="separate"/>
            </w:r>
            <w:r w:rsidR="00A94C4C">
              <w:rPr>
                <w:noProof/>
                <w:webHidden/>
              </w:rPr>
              <w:t>11</w:t>
            </w:r>
            <w:r w:rsidR="00A94C4C">
              <w:rPr>
                <w:noProof/>
                <w:webHidden/>
              </w:rPr>
              <w:fldChar w:fldCharType="end"/>
            </w:r>
          </w:hyperlink>
        </w:p>
        <w:p w14:paraId="3B7B4B86" w14:textId="1688214B" w:rsidR="00DF1606" w:rsidRDefault="00DF1606">
          <w:r>
            <w:rPr>
              <w:b/>
              <w:bCs/>
              <w:noProof/>
            </w:rPr>
            <w:fldChar w:fldCharType="end"/>
          </w:r>
        </w:p>
      </w:sdtContent>
    </w:sdt>
    <w:p w14:paraId="3A0FF5F2" w14:textId="77777777" w:rsidR="00DF1606" w:rsidRDefault="00DF1606">
      <w:pPr>
        <w:widowControl/>
        <w:jc w:val="left"/>
        <w:rPr>
          <w:lang w:val="en-AU"/>
        </w:rPr>
      </w:pPr>
      <w:r>
        <w:rPr>
          <w:lang w:val="en-AU"/>
        </w:rPr>
        <w:br w:type="page"/>
      </w:r>
    </w:p>
    <w:p w14:paraId="3E7A9F1C" w14:textId="77777777" w:rsidR="004574EF" w:rsidRPr="004574EF" w:rsidRDefault="00620979" w:rsidP="00EA1B24">
      <w:pPr>
        <w:pStyle w:val="Heading1"/>
      </w:pPr>
      <w:bookmarkStart w:id="100" w:name="_Toc83389809"/>
      <w:bookmarkStart w:id="101" w:name="_Toc83389810"/>
      <w:bookmarkStart w:id="102" w:name="_Toc83389811"/>
      <w:bookmarkStart w:id="103" w:name="_Toc83389812"/>
      <w:bookmarkStart w:id="104" w:name="_Toc83389813"/>
      <w:bookmarkStart w:id="105" w:name="_Toc83389814"/>
      <w:bookmarkStart w:id="106" w:name="_Toc83389815"/>
      <w:bookmarkStart w:id="107" w:name="_Toc83389816"/>
      <w:bookmarkStart w:id="108" w:name="_Toc83389817"/>
      <w:bookmarkStart w:id="109" w:name="_Toc83389818"/>
      <w:bookmarkStart w:id="110" w:name="_Toc83389819"/>
      <w:bookmarkStart w:id="111" w:name="_Toc83389820"/>
      <w:bookmarkStart w:id="112" w:name="_Toc83389821"/>
      <w:bookmarkStart w:id="113" w:name="_Toc83389822"/>
      <w:bookmarkStart w:id="114" w:name="_Toc83389823"/>
      <w:bookmarkStart w:id="115" w:name="_Toc83389824"/>
      <w:bookmarkStart w:id="116" w:name="_Toc83389825"/>
      <w:bookmarkStart w:id="117" w:name="_Toc83389826"/>
      <w:bookmarkStart w:id="118" w:name="_Toc83389827"/>
      <w:bookmarkStart w:id="119" w:name="_Toc83389828"/>
      <w:bookmarkStart w:id="120" w:name="_Toc83389829"/>
      <w:bookmarkStart w:id="121" w:name="_Toc83389830"/>
      <w:bookmarkStart w:id="122" w:name="_Toc147913977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>
        <w:lastRenderedPageBreak/>
        <w:t>Introduction</w:t>
      </w:r>
      <w:bookmarkEnd w:id="122"/>
    </w:p>
    <w:p w14:paraId="5630AD66" w14:textId="2CA7FFE2" w:rsidR="006766A7" w:rsidRDefault="009D37CD" w:rsidP="000C26BF">
      <w:pPr>
        <w:pStyle w:val="Heading2"/>
      </w:pPr>
      <w:bookmarkStart w:id="123" w:name="_Toc147913978"/>
      <w:r>
        <w:t xml:space="preserve">Purpose </w:t>
      </w:r>
      <w:r w:rsidR="006E25FE">
        <w:t>o</w:t>
      </w:r>
      <w:r>
        <w:t xml:space="preserve">f </w:t>
      </w:r>
      <w:r w:rsidR="006E25FE">
        <w:t>t</w:t>
      </w:r>
      <w:r w:rsidR="00ED5283">
        <w:t>his D</w:t>
      </w:r>
      <w:r w:rsidR="00F623C4">
        <w:t>ocument</w:t>
      </w:r>
      <w:bookmarkEnd w:id="123"/>
    </w:p>
    <w:p w14:paraId="50D20174" w14:textId="77777777" w:rsidR="00B51DF6" w:rsidRDefault="005D01D0" w:rsidP="00947BFB">
      <w:pPr>
        <w:pStyle w:val="ListParagraph"/>
        <w:ind w:left="0" w:firstLine="576"/>
      </w:pPr>
      <w:commentRangeStart w:id="124"/>
      <w:commentRangeStart w:id="125"/>
      <w:r w:rsidRPr="005D01D0">
        <w:t xml:space="preserve">The purpose of this document is to give an overview of </w:t>
      </w:r>
      <w:r w:rsidR="00A139C0">
        <w:t xml:space="preserve">the static library generator tool its </w:t>
      </w:r>
      <w:r w:rsidR="00655E94">
        <w:t>application, design, environment</w:t>
      </w:r>
      <w:r w:rsidR="00A139C0">
        <w:t xml:space="preserve"> </w:t>
      </w:r>
      <w:r w:rsidR="00D00FD6">
        <w:t xml:space="preserve">and its features and product </w:t>
      </w:r>
      <w:r w:rsidR="00655E94">
        <w:t>offer</w:t>
      </w:r>
      <w:r w:rsidR="00D00FD6">
        <w:t xml:space="preserve">. </w:t>
      </w:r>
      <w:r w:rsidR="00B51DF6">
        <w:t xml:space="preserve">It serves as manual and a guide for users who interact with the web application. </w:t>
      </w:r>
      <w:r w:rsidR="00B51DF6" w:rsidRPr="00B51DF6">
        <w:t>Provide information on how users, whether developers or end-users, can navigate through and understand the functionalities of the application.</w:t>
      </w:r>
      <w:r w:rsidR="00B51DF6">
        <w:t xml:space="preserve"> </w:t>
      </w:r>
    </w:p>
    <w:p w14:paraId="3189BB9B" w14:textId="77777777" w:rsidR="00B51DF6" w:rsidRDefault="00B51DF6" w:rsidP="008C1D74">
      <w:pPr>
        <w:pStyle w:val="ListParagraph"/>
        <w:ind w:left="0" w:firstLine="264"/>
      </w:pPr>
    </w:p>
    <w:p w14:paraId="61829076" w14:textId="5756BDD6" w:rsidR="005D176E" w:rsidRDefault="00B51DF6" w:rsidP="00947BFB">
      <w:pPr>
        <w:pStyle w:val="ListParagraph"/>
        <w:ind w:left="0" w:firstLine="576"/>
      </w:pPr>
      <w:r>
        <w:t>U</w:t>
      </w:r>
      <w:r w:rsidRPr="00B51DF6">
        <w:t>nderstanding the architecture, design choices, and operation of the web application's components.</w:t>
      </w:r>
      <w:r>
        <w:t xml:space="preserve"> S</w:t>
      </w:r>
      <w:r w:rsidRPr="00B51DF6">
        <w:t>erves as a resource for troubleshooting common issues and errors that users might encounter.</w:t>
      </w:r>
      <w:r>
        <w:t xml:space="preserve"> </w:t>
      </w:r>
      <w:r w:rsidR="00EE0B76">
        <w:t>P</w:t>
      </w:r>
      <w:r w:rsidRPr="00B51DF6">
        <w:t>rovid</w:t>
      </w:r>
      <w:r w:rsidR="00EE0B76">
        <w:t>e</w:t>
      </w:r>
      <w:r w:rsidRPr="00B51DF6">
        <w:t xml:space="preserve"> a shared understanding of the application's structure, functionalities, and workflows.</w:t>
      </w:r>
      <w:commentRangeEnd w:id="124"/>
      <w:commentRangeEnd w:id="125"/>
      <w:r w:rsidR="008A5D94">
        <w:rPr>
          <w:rStyle w:val="CommentReference"/>
        </w:rPr>
        <w:commentReference w:id="124"/>
      </w:r>
      <w:r w:rsidR="003C6A69">
        <w:rPr>
          <w:rStyle w:val="CommentReference"/>
        </w:rPr>
        <w:commentReference w:id="125"/>
      </w:r>
    </w:p>
    <w:p w14:paraId="5A6876F2" w14:textId="77777777" w:rsidR="005D01D0" w:rsidRDefault="005D01D0" w:rsidP="005D176E">
      <w:pPr>
        <w:pStyle w:val="ListParagraph"/>
        <w:ind w:left="0"/>
      </w:pPr>
    </w:p>
    <w:p w14:paraId="667697CE" w14:textId="1AAE2D9E" w:rsidR="00F623C4" w:rsidRDefault="00F623C4" w:rsidP="00EA1B24">
      <w:pPr>
        <w:pStyle w:val="Heading2"/>
      </w:pPr>
      <w:bookmarkStart w:id="126" w:name="_Toc147913979"/>
      <w:r>
        <w:t>Overview</w:t>
      </w:r>
      <w:bookmarkEnd w:id="126"/>
    </w:p>
    <w:p w14:paraId="4389A553" w14:textId="531954DA" w:rsidR="000C26BF" w:rsidRDefault="000C26BF" w:rsidP="00947BFB">
      <w:pPr>
        <w:ind w:firstLine="576"/>
      </w:pPr>
      <w:r w:rsidRPr="000C26BF">
        <w:t xml:space="preserve">The </w:t>
      </w:r>
      <w:r>
        <w:t xml:space="preserve">Static </w:t>
      </w:r>
      <w:r w:rsidRPr="000C26BF">
        <w:t>Library Generat</w:t>
      </w:r>
      <w:r>
        <w:t>or</w:t>
      </w:r>
      <w:r w:rsidRPr="000C26BF">
        <w:t xml:space="preserve"> Tool is a user-friendly web application designed to facilitate the creation of custom</w:t>
      </w:r>
      <w:r w:rsidR="00EE0B76">
        <w:t xml:space="preserve"> and dynamic</w:t>
      </w:r>
      <w:r w:rsidRPr="000C26BF">
        <w:t xml:space="preserve"> libraries. The tool is divided into three main </w:t>
      </w:r>
      <w:r w:rsidR="00EE0B76" w:rsidRPr="000C26BF">
        <w:t>panel</w:t>
      </w:r>
      <w:r w:rsidR="00EE0B76">
        <w:t xml:space="preserve">s: </w:t>
      </w:r>
      <w:r w:rsidRPr="000C26BF">
        <w:t>Right, Left, and Middl</w:t>
      </w:r>
      <w:r w:rsidR="00EE0B76">
        <w:t xml:space="preserve">e, </w:t>
      </w:r>
      <w:r w:rsidRPr="000C26BF">
        <w:t>each serving a distinct purpose in the library generation process.</w:t>
      </w:r>
      <w:r>
        <w:t xml:space="preserve"> </w:t>
      </w:r>
      <w:r w:rsidR="00EE0B76">
        <w:t xml:space="preserve"> </w:t>
      </w:r>
      <w:r>
        <w:t xml:space="preserve">The </w:t>
      </w:r>
      <w:r w:rsidR="00641879">
        <w:t xml:space="preserve">tool is developed using </w:t>
      </w:r>
      <w:r w:rsidR="0064154D">
        <w:t>ReactJS</w:t>
      </w:r>
      <w:r w:rsidR="00641879">
        <w:t xml:space="preserve"> (Frontend) and Python Flask (Backend) it is intended to be launched in Linux environment. </w:t>
      </w:r>
    </w:p>
    <w:p w14:paraId="773AA2B7" w14:textId="4FA96086" w:rsidR="00641879" w:rsidRPr="000C26BF" w:rsidRDefault="00641879" w:rsidP="00641879">
      <w:pPr>
        <w:ind w:left="840"/>
      </w:pPr>
    </w:p>
    <w:p w14:paraId="1B15CEE4" w14:textId="6E8C9E1D" w:rsidR="008C1D74" w:rsidRPr="00947BFB" w:rsidRDefault="000C26BF" w:rsidP="00947BFB">
      <w:pPr>
        <w:pStyle w:val="Heading3"/>
      </w:pPr>
      <w:bookmarkStart w:id="127" w:name="_Toc147913980"/>
      <w:commentRangeStart w:id="128"/>
      <w:commentRangeStart w:id="129"/>
      <w:commentRangeStart w:id="130"/>
      <w:commentRangeStart w:id="131"/>
      <w:r w:rsidRPr="000C6DA5">
        <w:t>Right Panel Features (Library Configuration)</w:t>
      </w:r>
      <w:commentRangeEnd w:id="128"/>
      <w:commentRangeEnd w:id="129"/>
      <w:r w:rsidR="006F2434" w:rsidRPr="000C6DA5">
        <w:rPr>
          <w:rStyle w:val="CommentReference"/>
          <w:rFonts w:cstheme="majorHAnsi"/>
          <w:sz w:val="24"/>
          <w:szCs w:val="24"/>
        </w:rPr>
        <w:commentReference w:id="128"/>
      </w:r>
      <w:r w:rsidR="003C6A69" w:rsidRPr="000C6DA5">
        <w:rPr>
          <w:rStyle w:val="CommentReference"/>
          <w:rFonts w:cstheme="majorHAnsi"/>
          <w:sz w:val="24"/>
          <w:szCs w:val="24"/>
        </w:rPr>
        <w:commentReference w:id="129"/>
      </w:r>
      <w:commentRangeEnd w:id="130"/>
      <w:r w:rsidR="003C6A69" w:rsidRPr="000C6DA5">
        <w:rPr>
          <w:rStyle w:val="CommentReference"/>
          <w:rFonts w:cstheme="majorHAnsi"/>
          <w:sz w:val="24"/>
          <w:szCs w:val="24"/>
        </w:rPr>
        <w:commentReference w:id="130"/>
      </w:r>
      <w:commentRangeEnd w:id="131"/>
      <w:r w:rsidR="003C6A69" w:rsidRPr="000C6DA5">
        <w:rPr>
          <w:rStyle w:val="CommentReference"/>
          <w:rFonts w:cstheme="majorHAnsi"/>
          <w:sz w:val="24"/>
          <w:szCs w:val="24"/>
        </w:rPr>
        <w:commentReference w:id="131"/>
      </w:r>
      <w:bookmarkEnd w:id="127"/>
    </w:p>
    <w:p w14:paraId="00678F36" w14:textId="347F84C8" w:rsidR="003118C4" w:rsidRPr="003118C4" w:rsidRDefault="003118C4" w:rsidP="006A562C">
      <w:pPr>
        <w:ind w:firstLine="720"/>
        <w:jc w:val="left"/>
        <w:rPr>
          <w:rFonts w:cstheme="minorHAnsi"/>
          <w:b/>
          <w:bCs/>
        </w:rPr>
      </w:pPr>
      <w:r w:rsidRPr="003118C4">
        <w:rPr>
          <w:rStyle w:val="cf01"/>
          <w:rFonts w:asciiTheme="minorHAnsi" w:hAnsiTheme="minorHAnsi" w:cstheme="minorHAnsi"/>
          <w:sz w:val="20"/>
          <w:szCs w:val="20"/>
        </w:rPr>
        <w:t>The Right Panel is capable of the following features:</w:t>
      </w:r>
    </w:p>
    <w:p w14:paraId="7D9FACBD" w14:textId="0FC76428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Input Name of the Library: Users must provide a unique name for the library.</w:t>
      </w:r>
    </w:p>
    <w:p w14:paraId="71B2BD07" w14:textId="61AC3FFA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Input Dummy Function: Specify the dummy function to be included in the library.</w:t>
      </w:r>
    </w:p>
    <w:p w14:paraId="710AA4CF" w14:textId="3DE77973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Select Library Type: Choose between a Static (.a) or Shared (.so) library.</w:t>
      </w:r>
    </w:p>
    <w:p w14:paraId="40618F5D" w14:textId="7475E3AD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Add/Remove Input Fields: Dynamically add or remove input fields and functions as needed.</w:t>
      </w:r>
    </w:p>
    <w:p w14:paraId="79C5A77E" w14:textId="6E36DA72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Download Generated Library: Users can download the generated library once configured.</w:t>
      </w:r>
    </w:p>
    <w:p w14:paraId="2EB77C45" w14:textId="4DE16CF0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Create Button: Initiates the library generation process and opens a modal/summary.</w:t>
      </w:r>
    </w:p>
    <w:p w14:paraId="50272155" w14:textId="0D2F751D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 xml:space="preserve">Display Library Name: The tool displays the library name with the appropriate file extension based </w:t>
      </w:r>
      <w:r w:rsidR="001A0A07">
        <w:t>on the</w:t>
      </w:r>
      <w:r>
        <w:t xml:space="preserve"> library type.</w:t>
      </w:r>
    </w:p>
    <w:p w14:paraId="0836918C" w14:textId="419BE0CD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Edit Input Fields/Functions: Allow users to edit input fields and functions as required.</w:t>
      </w:r>
    </w:p>
    <w:p w14:paraId="640B6183" w14:textId="5FAAB456" w:rsidR="000C26BF" w:rsidRDefault="000C26BF" w:rsidP="006A562C">
      <w:pPr>
        <w:pStyle w:val="ListParagraph"/>
        <w:numPr>
          <w:ilvl w:val="0"/>
          <w:numId w:val="15"/>
        </w:numPr>
        <w:ind w:left="1080"/>
      </w:pPr>
      <w:r>
        <w:t>Alerts: Users are alerted if functions don't follow the specified format/regex, if the library name is empty, or if there are no input fields.</w:t>
      </w:r>
    </w:p>
    <w:p w14:paraId="7D1C4634" w14:textId="77777777" w:rsidR="000C26BF" w:rsidRDefault="000C26BF" w:rsidP="000C26BF">
      <w:pPr>
        <w:ind w:left="576"/>
      </w:pPr>
    </w:p>
    <w:p w14:paraId="1D198A38" w14:textId="72030B8A" w:rsidR="000C26BF" w:rsidRPr="000C6DA5" w:rsidRDefault="000C26BF" w:rsidP="008C1D74">
      <w:pPr>
        <w:pStyle w:val="Heading3"/>
        <w:rPr>
          <w:rFonts w:cstheme="majorHAnsi"/>
          <w:sz w:val="24"/>
          <w:szCs w:val="24"/>
        </w:rPr>
      </w:pPr>
      <w:bookmarkStart w:id="132" w:name="_Toc147913981"/>
      <w:r w:rsidRPr="000C6DA5">
        <w:t>Left Panel Features (File Management</w:t>
      </w:r>
      <w:r w:rsidRPr="000C6DA5">
        <w:rPr>
          <w:rFonts w:cstheme="majorHAnsi"/>
          <w:sz w:val="24"/>
          <w:szCs w:val="24"/>
        </w:rPr>
        <w:t>)</w:t>
      </w:r>
      <w:bookmarkEnd w:id="132"/>
    </w:p>
    <w:p w14:paraId="1F0BAEBF" w14:textId="12B85A9F" w:rsidR="002E5B9E" w:rsidRPr="000C26BF" w:rsidRDefault="002E5B9E" w:rsidP="006A562C">
      <w:pPr>
        <w:ind w:firstLine="720"/>
        <w:jc w:val="left"/>
        <w:rPr>
          <w:b/>
          <w:bCs/>
        </w:rPr>
      </w:pPr>
      <w:r w:rsidRPr="003118C4">
        <w:rPr>
          <w:rStyle w:val="cf01"/>
          <w:rFonts w:asciiTheme="minorHAnsi" w:hAnsiTheme="minorHAnsi" w:cstheme="minorHAnsi"/>
          <w:sz w:val="20"/>
          <w:szCs w:val="20"/>
        </w:rPr>
        <w:t xml:space="preserve">The </w:t>
      </w:r>
      <w:r>
        <w:rPr>
          <w:rStyle w:val="cf01"/>
          <w:rFonts w:asciiTheme="minorHAnsi" w:hAnsiTheme="minorHAnsi" w:cstheme="minorHAnsi"/>
          <w:sz w:val="20"/>
          <w:szCs w:val="20"/>
        </w:rPr>
        <w:t>Left</w:t>
      </w:r>
      <w:r w:rsidRPr="003118C4">
        <w:rPr>
          <w:rStyle w:val="cf01"/>
          <w:rFonts w:asciiTheme="minorHAnsi" w:hAnsiTheme="minorHAnsi" w:cstheme="minorHAnsi"/>
          <w:sz w:val="20"/>
          <w:szCs w:val="20"/>
        </w:rPr>
        <w:t xml:space="preserve"> Panel is capable of the following features:</w:t>
      </w:r>
    </w:p>
    <w:p w14:paraId="77D8420F" w14:textId="332EC320" w:rsidR="000C26BF" w:rsidRDefault="000C26BF" w:rsidP="000C26BF">
      <w:pPr>
        <w:pStyle w:val="ListParagraph"/>
        <w:numPr>
          <w:ilvl w:val="0"/>
          <w:numId w:val="16"/>
        </w:numPr>
        <w:jc w:val="left"/>
      </w:pPr>
      <w:r>
        <w:t>Browse Files and Functions: Users can explore and select files and functions from their device.</w:t>
      </w:r>
    </w:p>
    <w:p w14:paraId="3E6B30BC" w14:textId="4CC70F95" w:rsidR="000C26BF" w:rsidRDefault="000C26BF" w:rsidP="000C26BF">
      <w:pPr>
        <w:pStyle w:val="ListParagraph"/>
        <w:numPr>
          <w:ilvl w:val="0"/>
          <w:numId w:val="16"/>
        </w:numPr>
        <w:jc w:val="left"/>
      </w:pPr>
      <w:r>
        <w:t>Search Box: Highlights terms matching the user's input in the search box.</w:t>
      </w:r>
    </w:p>
    <w:p w14:paraId="31397CBB" w14:textId="138BFC48" w:rsidR="000C26BF" w:rsidRDefault="000C26BF" w:rsidP="000C26BF">
      <w:pPr>
        <w:pStyle w:val="ListParagraph"/>
        <w:numPr>
          <w:ilvl w:val="0"/>
          <w:numId w:val="16"/>
        </w:numPr>
        <w:jc w:val="left"/>
      </w:pPr>
      <w:r>
        <w:t>Save/Remove C Files: Enables saving and removing C files in the browser.</w:t>
      </w:r>
    </w:p>
    <w:p w14:paraId="0572E303" w14:textId="176D7A1E" w:rsidR="000C26BF" w:rsidRDefault="000C26BF" w:rsidP="000C26BF">
      <w:pPr>
        <w:pStyle w:val="ListParagraph"/>
        <w:numPr>
          <w:ilvl w:val="0"/>
          <w:numId w:val="16"/>
        </w:numPr>
        <w:jc w:val="left"/>
      </w:pPr>
      <w:r>
        <w:t>Extract Functions: Automatically extracts functions from selected C files.</w:t>
      </w:r>
    </w:p>
    <w:p w14:paraId="237B8BBC" w14:textId="3B614B1C" w:rsidR="000C26BF" w:rsidRDefault="000C26BF" w:rsidP="000C26BF">
      <w:pPr>
        <w:pStyle w:val="ListParagraph"/>
        <w:numPr>
          <w:ilvl w:val="0"/>
          <w:numId w:val="16"/>
        </w:numPr>
        <w:jc w:val="left"/>
      </w:pPr>
      <w:r>
        <w:t>Display Extracted Functions: Shows the extracted functions of C files in the library.</w:t>
      </w:r>
    </w:p>
    <w:p w14:paraId="55AC7420" w14:textId="77777777" w:rsidR="000C26BF" w:rsidRDefault="000C26BF" w:rsidP="000C26BF">
      <w:pPr>
        <w:ind w:left="576"/>
        <w:jc w:val="left"/>
      </w:pPr>
    </w:p>
    <w:p w14:paraId="3441072D" w14:textId="09FD305C" w:rsidR="000C26BF" w:rsidRPr="00777E1A" w:rsidRDefault="000C26BF" w:rsidP="008C1D74">
      <w:pPr>
        <w:pStyle w:val="Heading3"/>
        <w:rPr>
          <w:rFonts w:cstheme="majorHAnsi"/>
          <w:sz w:val="24"/>
          <w:szCs w:val="24"/>
        </w:rPr>
      </w:pPr>
      <w:bookmarkStart w:id="133" w:name="_Toc147913982"/>
      <w:r w:rsidRPr="008C1D74">
        <w:rPr>
          <w:rStyle w:val="Heading3Char"/>
          <w:b/>
        </w:rPr>
        <w:lastRenderedPageBreak/>
        <w:t>Middle Panel Features (Function Selection)</w:t>
      </w:r>
      <w:bookmarkEnd w:id="133"/>
    </w:p>
    <w:p w14:paraId="297BFCF7" w14:textId="1C75CA3A" w:rsidR="002E5B9E" w:rsidRPr="000C26BF" w:rsidRDefault="002E5B9E" w:rsidP="006A562C">
      <w:pPr>
        <w:ind w:firstLine="624"/>
        <w:jc w:val="left"/>
        <w:rPr>
          <w:b/>
          <w:bCs/>
        </w:rPr>
      </w:pPr>
      <w:r w:rsidRPr="003118C4">
        <w:rPr>
          <w:rStyle w:val="cf01"/>
          <w:rFonts w:asciiTheme="minorHAnsi" w:hAnsiTheme="minorHAnsi" w:cstheme="minorHAnsi"/>
          <w:sz w:val="20"/>
          <w:szCs w:val="20"/>
        </w:rPr>
        <w:t xml:space="preserve">The </w:t>
      </w:r>
      <w:r w:rsidR="00F44669">
        <w:rPr>
          <w:rStyle w:val="cf01"/>
          <w:rFonts w:asciiTheme="minorHAnsi" w:hAnsiTheme="minorHAnsi" w:cstheme="minorHAnsi"/>
          <w:sz w:val="20"/>
          <w:szCs w:val="20"/>
        </w:rPr>
        <w:t>Middle</w:t>
      </w:r>
      <w:r w:rsidRPr="003118C4">
        <w:rPr>
          <w:rStyle w:val="cf01"/>
          <w:rFonts w:asciiTheme="minorHAnsi" w:hAnsiTheme="minorHAnsi" w:cstheme="minorHAnsi"/>
          <w:sz w:val="20"/>
          <w:szCs w:val="20"/>
        </w:rPr>
        <w:t xml:space="preserve"> Panel is capable of the following features:</w:t>
      </w:r>
    </w:p>
    <w:p w14:paraId="3DBD0F42" w14:textId="2B265550" w:rsidR="000C26BF" w:rsidRDefault="000C26BF" w:rsidP="003D69DB">
      <w:pPr>
        <w:pStyle w:val="ListParagraph"/>
        <w:numPr>
          <w:ilvl w:val="0"/>
          <w:numId w:val="17"/>
        </w:numPr>
        <w:ind w:left="1080"/>
        <w:jc w:val="left"/>
      </w:pPr>
      <w:r>
        <w:t>Add Button: Adds the selected functions from the left panel to the right panel.</w:t>
      </w:r>
    </w:p>
    <w:p w14:paraId="18FF1C83" w14:textId="745D33A7" w:rsidR="000C26BF" w:rsidRDefault="000C26BF" w:rsidP="003D69DB">
      <w:pPr>
        <w:pStyle w:val="ListParagraph"/>
        <w:numPr>
          <w:ilvl w:val="0"/>
          <w:numId w:val="17"/>
        </w:numPr>
        <w:ind w:left="1080"/>
        <w:jc w:val="left"/>
      </w:pPr>
      <w:r>
        <w:t>Add All Button: Adds all functions from the left panel to the right panel.</w:t>
      </w:r>
    </w:p>
    <w:p w14:paraId="0DF596A6" w14:textId="55FD03A2" w:rsidR="000C26BF" w:rsidRDefault="000C26BF" w:rsidP="003D69DB">
      <w:pPr>
        <w:pStyle w:val="ListParagraph"/>
        <w:numPr>
          <w:ilvl w:val="0"/>
          <w:numId w:val="17"/>
        </w:numPr>
        <w:ind w:left="1080"/>
        <w:jc w:val="left"/>
      </w:pPr>
      <w:r>
        <w:t>Alerts: Users are alerted if no functions are selected.</w:t>
      </w:r>
    </w:p>
    <w:p w14:paraId="21A1159B" w14:textId="77777777" w:rsidR="000C26BF" w:rsidRDefault="000C26BF" w:rsidP="000C26BF">
      <w:pPr>
        <w:ind w:left="576"/>
        <w:jc w:val="left"/>
      </w:pPr>
      <w:r>
        <w:tab/>
      </w:r>
      <w:r>
        <w:tab/>
      </w:r>
    </w:p>
    <w:p w14:paraId="3BC690BC" w14:textId="72568BA7" w:rsidR="000C26BF" w:rsidRPr="00777E1A" w:rsidRDefault="000C26BF" w:rsidP="008C1D74">
      <w:pPr>
        <w:pStyle w:val="Heading3"/>
        <w:rPr>
          <w:rFonts w:cstheme="majorHAnsi"/>
          <w:sz w:val="24"/>
          <w:szCs w:val="24"/>
        </w:rPr>
      </w:pPr>
      <w:bookmarkStart w:id="134" w:name="_Toc147913983"/>
      <w:r w:rsidRPr="00777E1A">
        <w:t>Modal Features (Summary and Confirmation)</w:t>
      </w:r>
      <w:bookmarkEnd w:id="134"/>
    </w:p>
    <w:p w14:paraId="3F1DFA52" w14:textId="2092C8D6" w:rsidR="00F44669" w:rsidRPr="000C26BF" w:rsidRDefault="00F44669" w:rsidP="003D69DB">
      <w:pPr>
        <w:ind w:firstLine="720"/>
        <w:jc w:val="left"/>
        <w:rPr>
          <w:b/>
          <w:bCs/>
        </w:rPr>
      </w:pPr>
      <w:r w:rsidRPr="003118C4">
        <w:rPr>
          <w:rStyle w:val="cf01"/>
          <w:rFonts w:asciiTheme="minorHAnsi" w:hAnsiTheme="minorHAnsi" w:cstheme="minorHAnsi"/>
          <w:sz w:val="20"/>
          <w:szCs w:val="20"/>
        </w:rPr>
        <w:t xml:space="preserve">The </w:t>
      </w:r>
      <w:r w:rsidR="003E07C4">
        <w:rPr>
          <w:rStyle w:val="cf01"/>
          <w:rFonts w:asciiTheme="minorHAnsi" w:hAnsiTheme="minorHAnsi" w:cstheme="minorHAnsi"/>
          <w:sz w:val="20"/>
          <w:szCs w:val="20"/>
        </w:rPr>
        <w:t>Modal</w:t>
      </w:r>
      <w:r w:rsidRPr="003118C4">
        <w:rPr>
          <w:rStyle w:val="cf01"/>
          <w:rFonts w:asciiTheme="minorHAnsi" w:hAnsiTheme="minorHAnsi" w:cstheme="minorHAnsi"/>
          <w:sz w:val="20"/>
          <w:szCs w:val="20"/>
        </w:rPr>
        <w:t xml:space="preserve"> is capable of the following features:</w:t>
      </w:r>
    </w:p>
    <w:p w14:paraId="0442CEDA" w14:textId="6D55F5E2" w:rsidR="000C26BF" w:rsidRDefault="000C26BF" w:rsidP="003D69DB">
      <w:pPr>
        <w:pStyle w:val="ListParagraph"/>
        <w:numPr>
          <w:ilvl w:val="0"/>
          <w:numId w:val="18"/>
        </w:numPr>
        <w:ind w:left="1080"/>
        <w:jc w:val="left"/>
      </w:pPr>
      <w:r>
        <w:t>Display Information: Presents library name, library type, and functions to be generated.</w:t>
      </w:r>
    </w:p>
    <w:p w14:paraId="0DE9DC07" w14:textId="42E1050C" w:rsidR="000C26BF" w:rsidRDefault="000C26BF" w:rsidP="003D69DB">
      <w:pPr>
        <w:pStyle w:val="ListParagraph"/>
        <w:numPr>
          <w:ilvl w:val="0"/>
          <w:numId w:val="18"/>
        </w:numPr>
        <w:ind w:left="1080"/>
        <w:jc w:val="left"/>
      </w:pPr>
      <w:r>
        <w:t>Cancel Button: Allows users to abort/close the library creation process.</w:t>
      </w:r>
    </w:p>
    <w:p w14:paraId="6B94C88F" w14:textId="18BFB75B" w:rsidR="000C26BF" w:rsidRDefault="000C26BF" w:rsidP="003D69DB">
      <w:pPr>
        <w:pStyle w:val="ListParagraph"/>
        <w:numPr>
          <w:ilvl w:val="0"/>
          <w:numId w:val="18"/>
        </w:numPr>
        <w:ind w:left="1080"/>
        <w:jc w:val="left"/>
      </w:pPr>
      <w:r>
        <w:t>Confirm Button: Enables users to confirm and proceed with library generation.</w:t>
      </w:r>
    </w:p>
    <w:p w14:paraId="16A0BC71" w14:textId="77777777" w:rsidR="00E64C6D" w:rsidRDefault="00E64C6D" w:rsidP="00E64C6D">
      <w:pPr>
        <w:jc w:val="left"/>
      </w:pPr>
    </w:p>
    <w:p w14:paraId="14B095D3" w14:textId="77777777" w:rsidR="00E64C6D" w:rsidRDefault="00E64C6D" w:rsidP="00E64C6D">
      <w:pPr>
        <w:jc w:val="left"/>
      </w:pPr>
    </w:p>
    <w:p w14:paraId="57DAB531" w14:textId="77777777" w:rsidR="00E64C6D" w:rsidRDefault="00E64C6D" w:rsidP="00E64C6D">
      <w:pPr>
        <w:jc w:val="left"/>
      </w:pPr>
    </w:p>
    <w:p w14:paraId="6F0044E7" w14:textId="77777777" w:rsidR="00E64C6D" w:rsidRDefault="00E64C6D" w:rsidP="00E64C6D">
      <w:pPr>
        <w:jc w:val="left"/>
      </w:pPr>
    </w:p>
    <w:p w14:paraId="1EC5E8D8" w14:textId="77777777" w:rsidR="00E64C6D" w:rsidRDefault="00E64C6D" w:rsidP="00E64C6D">
      <w:pPr>
        <w:jc w:val="left"/>
      </w:pPr>
    </w:p>
    <w:p w14:paraId="0A3CD985" w14:textId="77777777" w:rsidR="00E64C6D" w:rsidRDefault="00E64C6D" w:rsidP="00E64C6D">
      <w:pPr>
        <w:jc w:val="left"/>
      </w:pPr>
    </w:p>
    <w:p w14:paraId="29CD6818" w14:textId="77777777" w:rsidR="00E64C6D" w:rsidRDefault="00E64C6D" w:rsidP="00E64C6D">
      <w:pPr>
        <w:jc w:val="left"/>
      </w:pPr>
    </w:p>
    <w:p w14:paraId="6E4D71B1" w14:textId="77777777" w:rsidR="00E64C6D" w:rsidRPr="000C26BF" w:rsidRDefault="00E64C6D" w:rsidP="00E64C6D">
      <w:pPr>
        <w:jc w:val="left"/>
      </w:pPr>
    </w:p>
    <w:p w14:paraId="5E0267BB" w14:textId="49E75788" w:rsidR="00B033EF" w:rsidRDefault="00B033EF" w:rsidP="662928A6">
      <w:pPr>
        <w:jc w:val="left"/>
      </w:pPr>
    </w:p>
    <w:p w14:paraId="5B372152" w14:textId="5ADCEDC9" w:rsidR="00B033EF" w:rsidRPr="00620979" w:rsidRDefault="00B033EF" w:rsidP="00DF18FF"/>
    <w:p w14:paraId="69C4FD31" w14:textId="785BF0EF" w:rsidR="6086AB0E" w:rsidRDefault="6086AB0E" w:rsidP="6086AB0E"/>
    <w:p w14:paraId="6FC7DDC8" w14:textId="4C11D0DD" w:rsidR="6086AB0E" w:rsidRDefault="6086AB0E" w:rsidP="6086AB0E"/>
    <w:p w14:paraId="1F70A0E3" w14:textId="5B8F0FDF" w:rsidR="6086AB0E" w:rsidRDefault="6086AB0E" w:rsidP="6086AB0E"/>
    <w:p w14:paraId="658CBE9E" w14:textId="5CEFAA97" w:rsidR="6086AB0E" w:rsidRDefault="6086AB0E" w:rsidP="6086AB0E"/>
    <w:p w14:paraId="05A131B7" w14:textId="526AE3AA" w:rsidR="6086AB0E" w:rsidRDefault="6086AB0E" w:rsidP="6086AB0E"/>
    <w:p w14:paraId="58586BC9" w14:textId="5CD293A4" w:rsidR="6086AB0E" w:rsidRDefault="6086AB0E" w:rsidP="6086AB0E"/>
    <w:p w14:paraId="4A5025FF" w14:textId="41618968" w:rsidR="6086AB0E" w:rsidRDefault="6086AB0E" w:rsidP="6086AB0E"/>
    <w:p w14:paraId="5E22577E" w14:textId="38D6508B" w:rsidR="6086AB0E" w:rsidRDefault="6086AB0E" w:rsidP="6086AB0E"/>
    <w:p w14:paraId="616F1301" w14:textId="4A122FAA" w:rsidR="6086AB0E" w:rsidRDefault="6086AB0E" w:rsidP="6086AB0E"/>
    <w:p w14:paraId="59428316" w14:textId="5BCC0A17" w:rsidR="6086AB0E" w:rsidRDefault="6086AB0E" w:rsidP="6086AB0E"/>
    <w:p w14:paraId="15A5FDC7" w14:textId="4B368412" w:rsidR="6086AB0E" w:rsidRDefault="6086AB0E" w:rsidP="6086AB0E"/>
    <w:p w14:paraId="49913610" w14:textId="4104A7AC" w:rsidR="6086AB0E" w:rsidRDefault="6086AB0E" w:rsidP="6086AB0E"/>
    <w:p w14:paraId="2CDA81DA" w14:textId="342AC3AC" w:rsidR="4DE9134C" w:rsidRDefault="4DE9134C" w:rsidP="4DE9134C"/>
    <w:p w14:paraId="5E92ADFE" w14:textId="1E5D8840" w:rsidR="00925C7F" w:rsidRDefault="00211BFA" w:rsidP="00925C7F">
      <w:pPr>
        <w:pStyle w:val="Heading1"/>
      </w:pPr>
      <w:bookmarkStart w:id="135" w:name="_Toc147913984"/>
      <w:r>
        <w:lastRenderedPageBreak/>
        <w:t>Design</w:t>
      </w:r>
      <w:bookmarkEnd w:id="135"/>
    </w:p>
    <w:p w14:paraId="753649CA" w14:textId="10A99913" w:rsidR="00027CC4" w:rsidRPr="003C3B61" w:rsidRDefault="00892C03" w:rsidP="003D69DB">
      <w:pPr>
        <w:pStyle w:val="Heading2"/>
        <w:rPr>
          <w:rStyle w:val="ui-provider"/>
          <w:b w:val="0"/>
          <w:szCs w:val="24"/>
        </w:rPr>
      </w:pPr>
      <w:bookmarkStart w:id="136" w:name="_Toc147913985"/>
      <w:r w:rsidRPr="003D69DB">
        <w:rPr>
          <w:rStyle w:val="ui-provider"/>
        </w:rPr>
        <w:t>Frontend Design</w:t>
      </w:r>
      <w:r w:rsidRPr="57141B5D">
        <w:rPr>
          <w:rStyle w:val="ui-provider"/>
          <w:b w:val="0"/>
          <w:szCs w:val="24"/>
        </w:rPr>
        <w:t xml:space="preserve"> Overview</w:t>
      </w:r>
      <w:bookmarkEnd w:id="136"/>
    </w:p>
    <w:p w14:paraId="759488D1" w14:textId="1839C1AF" w:rsidR="004A2C32" w:rsidRDefault="004A2C32" w:rsidP="00CA4CEC">
      <w:pPr>
        <w:ind w:left="2520" w:firstLine="840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396D4C57" wp14:editId="2569B72C">
            <wp:simplePos x="0" y="0"/>
            <wp:positionH relativeFrom="margin">
              <wp:posOffset>384109</wp:posOffset>
            </wp:positionH>
            <wp:positionV relativeFrom="margin">
              <wp:posOffset>1028216</wp:posOffset>
            </wp:positionV>
            <wp:extent cx="5734685" cy="2573020"/>
            <wp:effectExtent l="0" t="0" r="0" b="0"/>
            <wp:wrapSquare wrapText="bothSides"/>
            <wp:docPr id="437375873" name="Picture 43737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53640926-AAD7-44D8-BBD7-CCE9431645EC}">
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/>
                        </a:ext>
                      </a:extLst>
                    </a:blip>
                    <a:srcRect t="18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57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A7474">
        <w:t xml:space="preserve">  </w:t>
      </w:r>
    </w:p>
    <w:p w14:paraId="18D0685F" w14:textId="410B37BC" w:rsidR="00F420D4" w:rsidRDefault="00867207" w:rsidP="00CA4CEC">
      <w:pPr>
        <w:ind w:left="2520" w:firstLine="840"/>
        <w:rPr>
          <w:i/>
          <w:iCs/>
        </w:rPr>
      </w:pPr>
      <w:r>
        <w:t xml:space="preserve"> </w:t>
      </w:r>
      <w:commentRangeStart w:id="137"/>
      <w:commentRangeStart w:id="138"/>
      <w:r w:rsidR="002873DD">
        <w:t xml:space="preserve">Figure 1: </w:t>
      </w:r>
      <w:r w:rsidR="002873DD" w:rsidRPr="002873DD">
        <w:rPr>
          <w:i/>
          <w:iCs/>
        </w:rPr>
        <w:t>Main page Design</w:t>
      </w:r>
      <w:commentRangeEnd w:id="137"/>
      <w:commentRangeEnd w:id="138"/>
      <w:r w:rsidR="006F2434">
        <w:rPr>
          <w:rStyle w:val="CommentReference"/>
        </w:rPr>
        <w:commentReference w:id="137"/>
      </w:r>
      <w:r w:rsidR="003C6A69">
        <w:rPr>
          <w:rStyle w:val="CommentReference"/>
        </w:rPr>
        <w:commentReference w:id="138"/>
      </w:r>
    </w:p>
    <w:p w14:paraId="4699E047" w14:textId="3BF1D480" w:rsidR="006F597F" w:rsidRDefault="00BA7474" w:rsidP="00706E90">
      <w:pPr>
        <w:ind w:left="2520" w:firstLine="840"/>
      </w:pPr>
      <w:r>
        <w:t xml:space="preserve">  </w:t>
      </w:r>
    </w:p>
    <w:p w14:paraId="18D0FD00" w14:textId="4771FFAE" w:rsidR="006F597F" w:rsidRDefault="004A2C32" w:rsidP="00706E90">
      <w:pPr>
        <w:ind w:left="2520" w:firstLine="840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1F5A95F" wp14:editId="0E33EC82">
            <wp:simplePos x="0" y="0"/>
            <wp:positionH relativeFrom="margin">
              <wp:posOffset>374650</wp:posOffset>
            </wp:positionH>
            <wp:positionV relativeFrom="margin">
              <wp:posOffset>4453255</wp:posOffset>
            </wp:positionV>
            <wp:extent cx="5743575" cy="2731135"/>
            <wp:effectExtent l="0" t="0" r="9525" b="0"/>
            <wp:wrapSquare wrapText="bothSides"/>
            <wp:docPr id="665735334" name="Picture 66573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35334" name=""/>
                    <pic:cNvPicPr/>
                  </pic:nvPicPr>
                  <pic:blipFill rotWithShape="1">
                    <a:blip r:embed="rId17"/>
                    <a:srcRect t="7087" r="2290" b="12963"/>
                    <a:stretch/>
                  </pic:blipFill>
                  <pic:spPr bwMode="auto">
                    <a:xfrm>
                      <a:off x="0" y="0"/>
                      <a:ext cx="5743575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533571" w14:textId="5C7E16DC" w:rsidR="00027CC4" w:rsidRPr="00706E90" w:rsidRDefault="006F597F" w:rsidP="006F597F">
      <w:pPr>
        <w:ind w:left="3360"/>
        <w:rPr>
          <w:i/>
          <w:iCs/>
        </w:rPr>
      </w:pPr>
      <w:r>
        <w:t xml:space="preserve">  </w:t>
      </w:r>
      <w:r w:rsidR="002873DD">
        <w:t xml:space="preserve">Figure 2: </w:t>
      </w:r>
      <w:r w:rsidR="002873DD">
        <w:rPr>
          <w:i/>
          <w:iCs/>
        </w:rPr>
        <w:t>Modal</w:t>
      </w:r>
      <w:r w:rsidR="002873DD" w:rsidRPr="002873DD">
        <w:rPr>
          <w:i/>
          <w:iCs/>
        </w:rPr>
        <w:t xml:space="preserve"> page Design</w:t>
      </w:r>
    </w:p>
    <w:p w14:paraId="0FA9DE02" w14:textId="1A56709C" w:rsidR="00B51DF6" w:rsidRDefault="00B51DF6" w:rsidP="00B51DF6"/>
    <w:p w14:paraId="28CCE52C" w14:textId="241265DF" w:rsidR="00706E90" w:rsidRDefault="00706E90" w:rsidP="00B51DF6">
      <w:pPr>
        <w:rPr>
          <w:b/>
          <w:bCs/>
        </w:rPr>
      </w:pPr>
    </w:p>
    <w:p w14:paraId="74066FD1" w14:textId="77777777" w:rsidR="00706E90" w:rsidRDefault="00706E90" w:rsidP="00B51DF6">
      <w:pPr>
        <w:rPr>
          <w:b/>
          <w:bCs/>
        </w:rPr>
      </w:pPr>
    </w:p>
    <w:p w14:paraId="241D5A2B" w14:textId="77777777" w:rsidR="00706E90" w:rsidRDefault="00706E90" w:rsidP="00B51DF6">
      <w:pPr>
        <w:rPr>
          <w:b/>
          <w:bCs/>
        </w:rPr>
      </w:pPr>
    </w:p>
    <w:p w14:paraId="799B36BA" w14:textId="77777777" w:rsidR="00706E90" w:rsidRDefault="00706E90" w:rsidP="00B51DF6">
      <w:pPr>
        <w:rPr>
          <w:b/>
          <w:bCs/>
        </w:rPr>
      </w:pPr>
    </w:p>
    <w:p w14:paraId="65886A4C" w14:textId="77777777" w:rsidR="00706E90" w:rsidRDefault="00706E90" w:rsidP="00B51DF6">
      <w:pPr>
        <w:rPr>
          <w:b/>
          <w:bCs/>
        </w:rPr>
      </w:pPr>
    </w:p>
    <w:p w14:paraId="7354C716" w14:textId="664054FE" w:rsidR="00706E90" w:rsidRDefault="00706E90" w:rsidP="00B51DF6">
      <w:pPr>
        <w:rPr>
          <w:b/>
          <w:bCs/>
        </w:rPr>
      </w:pPr>
    </w:p>
    <w:p w14:paraId="3F924014" w14:textId="00CB2B3D" w:rsidR="00B51DF6" w:rsidRPr="003C3B61" w:rsidRDefault="00B51DF6" w:rsidP="003D69DB">
      <w:pPr>
        <w:pStyle w:val="Heading2"/>
      </w:pPr>
      <w:bookmarkStart w:id="139" w:name="_Toc147913986"/>
      <w:r w:rsidRPr="003C3B61">
        <w:lastRenderedPageBreak/>
        <w:t>Backend Design Overview</w:t>
      </w:r>
      <w:bookmarkEnd w:id="139"/>
    </w:p>
    <w:p w14:paraId="621A4746" w14:textId="2657560E" w:rsidR="00706E90" w:rsidRDefault="00704F4B" w:rsidP="00B51DF6">
      <w:pPr>
        <w:ind w:firstLine="840"/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47A8B931" wp14:editId="6441AC7D">
            <wp:simplePos x="0" y="0"/>
            <wp:positionH relativeFrom="margin">
              <wp:posOffset>341630</wp:posOffset>
            </wp:positionH>
            <wp:positionV relativeFrom="margin">
              <wp:posOffset>568960</wp:posOffset>
            </wp:positionV>
            <wp:extent cx="5758815" cy="2359660"/>
            <wp:effectExtent l="0" t="0" r="0" b="2540"/>
            <wp:wrapSquare wrapText="bothSides"/>
            <wp:docPr id="938634010" name="Picture 93863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4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57C8489" w14:textId="24238EED" w:rsidR="00ED5E20" w:rsidRPr="00706E90" w:rsidRDefault="00C851D8" w:rsidP="00ED5E20">
      <w:pPr>
        <w:ind w:left="3360"/>
        <w:rPr>
          <w:i/>
          <w:iCs/>
        </w:rPr>
      </w:pPr>
      <w:r>
        <w:t xml:space="preserve">  </w:t>
      </w:r>
      <w:r w:rsidR="00ED5E20">
        <w:t xml:space="preserve">Figure 3: </w:t>
      </w:r>
      <w:r w:rsidR="00ED5E20">
        <w:rPr>
          <w:i/>
          <w:iCs/>
        </w:rPr>
        <w:t>Backend</w:t>
      </w:r>
      <w:r w:rsidR="00ED5E20" w:rsidRPr="002873DD">
        <w:rPr>
          <w:i/>
          <w:iCs/>
        </w:rPr>
        <w:t xml:space="preserve"> </w:t>
      </w:r>
      <w:r>
        <w:rPr>
          <w:i/>
          <w:iCs/>
        </w:rPr>
        <w:t xml:space="preserve">Architecture </w:t>
      </w:r>
      <w:r w:rsidR="00ED5E20" w:rsidRPr="002873DD">
        <w:rPr>
          <w:i/>
          <w:iCs/>
        </w:rPr>
        <w:t>Design</w:t>
      </w:r>
    </w:p>
    <w:p w14:paraId="0059A7AC" w14:textId="77777777" w:rsidR="00D537C5" w:rsidRDefault="00D537C5" w:rsidP="00867207"/>
    <w:p w14:paraId="68B1161B" w14:textId="37ACEF00" w:rsidR="00B51DF6" w:rsidRDefault="00B51DF6" w:rsidP="003D69DB">
      <w:r>
        <w:t xml:space="preserve">Client (Web Browser): </w:t>
      </w:r>
    </w:p>
    <w:p w14:paraId="6CA9F7A7" w14:textId="769F1969" w:rsidR="00B51DF6" w:rsidRDefault="00B51DF6" w:rsidP="00C4694C">
      <w:pPr>
        <w:pStyle w:val="ListParagraph"/>
        <w:numPr>
          <w:ilvl w:val="0"/>
          <w:numId w:val="20"/>
        </w:numPr>
        <w:ind w:left="1080"/>
      </w:pPr>
      <w:r>
        <w:t>Initiates interactions by making HTTP requests.</w:t>
      </w:r>
    </w:p>
    <w:p w14:paraId="654269EC" w14:textId="77777777" w:rsidR="00B51DF6" w:rsidRDefault="00B51DF6" w:rsidP="00C4694C">
      <w:pPr>
        <w:ind w:left="1080"/>
      </w:pPr>
    </w:p>
    <w:p w14:paraId="2E944918" w14:textId="0C990430" w:rsidR="00B51DF6" w:rsidRDefault="00B51DF6" w:rsidP="00C4694C">
      <w:r>
        <w:t xml:space="preserve">Flask Application: </w:t>
      </w:r>
    </w:p>
    <w:p w14:paraId="09C4E3DB" w14:textId="2624FB61" w:rsidR="00B51DF6" w:rsidRDefault="00B51DF6" w:rsidP="00C4694C">
      <w:pPr>
        <w:pStyle w:val="ListParagraph"/>
        <w:numPr>
          <w:ilvl w:val="0"/>
          <w:numId w:val="20"/>
        </w:numPr>
        <w:ind w:left="1080"/>
      </w:pPr>
      <w:r>
        <w:t>Serves as the backend.</w:t>
      </w:r>
    </w:p>
    <w:p w14:paraId="6165FCA2" w14:textId="7DEA0DA4" w:rsidR="00B51DF6" w:rsidRDefault="00B51DF6" w:rsidP="00C4694C">
      <w:pPr>
        <w:pStyle w:val="ListParagraph"/>
        <w:numPr>
          <w:ilvl w:val="0"/>
          <w:numId w:val="20"/>
        </w:numPr>
        <w:ind w:left="1080"/>
      </w:pPr>
      <w:r>
        <w:t>Defines routes and views to handle requests.</w:t>
      </w:r>
    </w:p>
    <w:p w14:paraId="2099B5E9" w14:textId="02185695" w:rsidR="00B51DF6" w:rsidRDefault="00B51DF6" w:rsidP="00C4694C">
      <w:pPr>
        <w:pStyle w:val="ListParagraph"/>
        <w:numPr>
          <w:ilvl w:val="0"/>
          <w:numId w:val="20"/>
        </w:numPr>
        <w:ind w:left="1080"/>
      </w:pPr>
      <w:r>
        <w:t>Interacts with library generation logic.</w:t>
      </w:r>
    </w:p>
    <w:p w14:paraId="43E46411" w14:textId="5BF944AC" w:rsidR="00B51DF6" w:rsidRDefault="00B51DF6" w:rsidP="001F68CA">
      <w:r>
        <w:t xml:space="preserve">Routes and Views: </w:t>
      </w:r>
    </w:p>
    <w:p w14:paraId="2BDFB166" w14:textId="3A9E17B2" w:rsidR="00B51DF6" w:rsidRDefault="00B51DF6" w:rsidP="00C4694C">
      <w:pPr>
        <w:pStyle w:val="ListParagraph"/>
        <w:numPr>
          <w:ilvl w:val="0"/>
          <w:numId w:val="21"/>
        </w:numPr>
        <w:ind w:left="1080"/>
      </w:pPr>
      <w:r>
        <w:t>Define URL patterns and corresponding Python functions.</w:t>
      </w:r>
    </w:p>
    <w:p w14:paraId="3FA56BFF" w14:textId="77626735" w:rsidR="00B51DF6" w:rsidRDefault="00B51DF6" w:rsidP="00C4694C">
      <w:pPr>
        <w:pStyle w:val="ListParagraph"/>
        <w:numPr>
          <w:ilvl w:val="0"/>
          <w:numId w:val="21"/>
        </w:numPr>
        <w:ind w:left="1080"/>
      </w:pPr>
      <w:r>
        <w:t>Handle logic for generating libraries and downloading files.</w:t>
      </w:r>
    </w:p>
    <w:p w14:paraId="482CFC97" w14:textId="2AD49027" w:rsidR="00B51DF6" w:rsidRDefault="00B51DF6" w:rsidP="00C4694C">
      <w:pPr>
        <w:ind w:left="1080"/>
      </w:pPr>
    </w:p>
    <w:p w14:paraId="00E2F65D" w14:textId="625F508C" w:rsidR="00B51DF6" w:rsidRDefault="00B51DF6" w:rsidP="00C4694C">
      <w:r>
        <w:t xml:space="preserve">Type Declaration Generator: </w:t>
      </w:r>
    </w:p>
    <w:p w14:paraId="1E120888" w14:textId="1A844D58" w:rsidR="00B51DF6" w:rsidRDefault="00B51DF6" w:rsidP="00C4694C">
      <w:pPr>
        <w:pStyle w:val="ListParagraph"/>
        <w:numPr>
          <w:ilvl w:val="0"/>
          <w:numId w:val="22"/>
        </w:numPr>
        <w:ind w:left="1080"/>
      </w:pPr>
      <w:r>
        <w:t>Generates type declarations and function declarations based on user inputs.</w:t>
      </w:r>
    </w:p>
    <w:p w14:paraId="34DE0C78" w14:textId="69887B77" w:rsidR="00B51DF6" w:rsidRDefault="00B51DF6" w:rsidP="00C4694C">
      <w:pPr>
        <w:pStyle w:val="ListParagraph"/>
        <w:numPr>
          <w:ilvl w:val="0"/>
          <w:numId w:val="22"/>
        </w:numPr>
        <w:ind w:left="1080"/>
      </w:pPr>
      <w:r>
        <w:t>Parses input and generates C source code.</w:t>
      </w:r>
    </w:p>
    <w:p w14:paraId="45912C60" w14:textId="3F8298A3" w:rsidR="00B51DF6" w:rsidRDefault="00B51DF6" w:rsidP="00C4694C">
      <w:pPr>
        <w:ind w:left="1080"/>
      </w:pPr>
    </w:p>
    <w:p w14:paraId="6D6039B9" w14:textId="242CCC64" w:rsidR="00B51DF6" w:rsidRDefault="00B51DF6" w:rsidP="00C4694C">
      <w:r>
        <w:t xml:space="preserve">Library Generation Logic: </w:t>
      </w:r>
    </w:p>
    <w:p w14:paraId="1F936472" w14:textId="5BE168CB" w:rsidR="00B51DF6" w:rsidRDefault="00B51DF6" w:rsidP="00C4694C">
      <w:pPr>
        <w:pStyle w:val="ListParagraph"/>
        <w:numPr>
          <w:ilvl w:val="0"/>
          <w:numId w:val="26"/>
        </w:numPr>
        <w:ind w:left="1080"/>
      </w:pPr>
      <w:r>
        <w:t>Takes user inputs, generates C source code, and compiles it into a library.</w:t>
      </w:r>
    </w:p>
    <w:p w14:paraId="7481352A" w14:textId="6DE0D541" w:rsidR="00B51DF6" w:rsidRDefault="00B51DF6" w:rsidP="00C4694C">
      <w:pPr>
        <w:pStyle w:val="ListParagraph"/>
        <w:numPr>
          <w:ilvl w:val="0"/>
          <w:numId w:val="25"/>
        </w:numPr>
        <w:ind w:left="1080"/>
      </w:pPr>
      <w:r>
        <w:t>Interacts with the Type Declaration Generator.</w:t>
      </w:r>
    </w:p>
    <w:p w14:paraId="1BE17E9A" w14:textId="7138A0A8" w:rsidR="00B51DF6" w:rsidRDefault="00B51DF6" w:rsidP="00B51DF6"/>
    <w:p w14:paraId="34C2949D" w14:textId="0155B0A2" w:rsidR="00B51DF6" w:rsidRDefault="00B51DF6" w:rsidP="001F68CA">
      <w:r>
        <w:t xml:space="preserve">External APIs and Libraries: </w:t>
      </w:r>
    </w:p>
    <w:p w14:paraId="27CC2D7E" w14:textId="0290917F" w:rsidR="00B51DF6" w:rsidRDefault="00B51DF6" w:rsidP="00C4694C">
      <w:pPr>
        <w:pStyle w:val="ListParagraph"/>
        <w:numPr>
          <w:ilvl w:val="0"/>
          <w:numId w:val="24"/>
        </w:numPr>
        <w:ind w:left="1080"/>
      </w:pPr>
      <w:r>
        <w:t>May interact with external components for specific purposes (not shown).</w:t>
      </w:r>
    </w:p>
    <w:p w14:paraId="760FA78C" w14:textId="77777777" w:rsidR="00C05FA3" w:rsidRDefault="00C05FA3" w:rsidP="00C4694C">
      <w:pPr>
        <w:ind w:left="1080"/>
      </w:pPr>
    </w:p>
    <w:p w14:paraId="3918722D" w14:textId="2E554E86" w:rsidR="00B51DF6" w:rsidRDefault="00B51DF6" w:rsidP="00C4694C">
      <w:r>
        <w:t xml:space="preserve">File System: </w:t>
      </w:r>
    </w:p>
    <w:p w14:paraId="79E0FB4A" w14:textId="7E3E9370" w:rsidR="00B51DF6" w:rsidRDefault="00B51DF6" w:rsidP="00C4694C">
      <w:pPr>
        <w:pStyle w:val="ListParagraph"/>
        <w:numPr>
          <w:ilvl w:val="0"/>
          <w:numId w:val="23"/>
        </w:numPr>
        <w:ind w:left="1080"/>
      </w:pPr>
      <w:r>
        <w:t>Temporarily stores generated library files, c files, etc.</w:t>
      </w:r>
    </w:p>
    <w:p w14:paraId="47154902" w14:textId="63DC3432" w:rsidR="00B51DF6" w:rsidRDefault="00B51DF6" w:rsidP="00C4694C">
      <w:pPr>
        <w:ind w:left="1080"/>
      </w:pPr>
    </w:p>
    <w:p w14:paraId="169EA6C6" w14:textId="5F366D30" w:rsidR="00B51DF6" w:rsidRDefault="00B51DF6" w:rsidP="00C4694C">
      <w:r>
        <w:lastRenderedPageBreak/>
        <w:t xml:space="preserve">Configuration (config.py): </w:t>
      </w:r>
    </w:p>
    <w:p w14:paraId="5F70B39F" w14:textId="57BA8AC4" w:rsidR="00B51DF6" w:rsidRDefault="00B51DF6" w:rsidP="00C4694C">
      <w:pPr>
        <w:pStyle w:val="ListParagraph"/>
        <w:numPr>
          <w:ilvl w:val="0"/>
          <w:numId w:val="23"/>
        </w:numPr>
        <w:ind w:left="1080"/>
      </w:pPr>
      <w:r>
        <w:t>Stores configuration settings for the application.</w:t>
      </w:r>
    </w:p>
    <w:p w14:paraId="01A7D5B9" w14:textId="1B84C784" w:rsidR="00B51DF6" w:rsidRDefault="00B51DF6" w:rsidP="00C4694C">
      <w:pPr>
        <w:ind w:left="1080"/>
      </w:pPr>
    </w:p>
    <w:p w14:paraId="1EBED075" w14:textId="547FB750" w:rsidR="00B51DF6" w:rsidRDefault="00B51DF6" w:rsidP="00B51DF6">
      <w:r>
        <w:t xml:space="preserve"> Data Flow and Interaction: </w:t>
      </w:r>
    </w:p>
    <w:p w14:paraId="194FDF77" w14:textId="00D4054B" w:rsidR="00B51DF6" w:rsidRDefault="00B51DF6" w:rsidP="00C4694C">
      <w:pPr>
        <w:pStyle w:val="ListParagraph"/>
        <w:numPr>
          <w:ilvl w:val="0"/>
          <w:numId w:val="23"/>
        </w:numPr>
        <w:ind w:left="1080"/>
      </w:pPr>
      <w:r>
        <w:t xml:space="preserve">Client Request: </w:t>
      </w:r>
    </w:p>
    <w:p w14:paraId="283C97BC" w14:textId="5506673E" w:rsidR="00B51DF6" w:rsidRDefault="00B51DF6" w:rsidP="00C4694C">
      <w:pPr>
        <w:pStyle w:val="ListParagraph"/>
        <w:numPr>
          <w:ilvl w:val="0"/>
          <w:numId w:val="23"/>
        </w:numPr>
        <w:ind w:left="1080"/>
      </w:pPr>
      <w:r>
        <w:t>Initiates a request by accessing specific URLs.</w:t>
      </w:r>
    </w:p>
    <w:p w14:paraId="3795CBAB" w14:textId="0790206F" w:rsidR="00B51DF6" w:rsidRDefault="00B51DF6" w:rsidP="00C4694C">
      <w:pPr>
        <w:pStyle w:val="ListParagraph"/>
        <w:numPr>
          <w:ilvl w:val="0"/>
          <w:numId w:val="23"/>
        </w:numPr>
        <w:ind w:left="1080"/>
      </w:pPr>
      <w:r>
        <w:t>Requests are routed to appropriate view functions.</w:t>
      </w:r>
    </w:p>
    <w:p w14:paraId="08B34271" w14:textId="77777777" w:rsidR="00B51DF6" w:rsidRDefault="00B51DF6" w:rsidP="00C4694C">
      <w:pPr>
        <w:ind w:left="1080"/>
      </w:pPr>
    </w:p>
    <w:p w14:paraId="6008A6A4" w14:textId="61D40843" w:rsidR="00B51DF6" w:rsidRDefault="00B51DF6" w:rsidP="00C4694C">
      <w:r>
        <w:t xml:space="preserve">Library Generation: </w:t>
      </w:r>
    </w:p>
    <w:p w14:paraId="46EDC741" w14:textId="7EC4EFF8" w:rsidR="00B51DF6" w:rsidRDefault="00B51DF6" w:rsidP="00C4694C">
      <w:pPr>
        <w:pStyle w:val="ListParagraph"/>
        <w:numPr>
          <w:ilvl w:val="0"/>
          <w:numId w:val="27"/>
        </w:numPr>
        <w:ind w:left="1080"/>
      </w:pPr>
      <w:r>
        <w:t>Type Declaration Generator creates C source code.</w:t>
      </w:r>
    </w:p>
    <w:p w14:paraId="2B01F51C" w14:textId="0BCDABE0" w:rsidR="00B51DF6" w:rsidRDefault="00B51DF6" w:rsidP="00C4694C">
      <w:pPr>
        <w:pStyle w:val="ListParagraph"/>
        <w:numPr>
          <w:ilvl w:val="0"/>
          <w:numId w:val="27"/>
        </w:numPr>
        <w:ind w:left="1080"/>
      </w:pPr>
      <w:r>
        <w:t xml:space="preserve">Library Generation Logic compiles </w:t>
      </w:r>
      <w:r w:rsidR="005204A0">
        <w:t>sources</w:t>
      </w:r>
      <w:r>
        <w:t xml:space="preserve"> into a library.</w:t>
      </w:r>
    </w:p>
    <w:p w14:paraId="05250D9D" w14:textId="627A080E" w:rsidR="00B51DF6" w:rsidRDefault="00B51DF6" w:rsidP="00C4694C">
      <w:pPr>
        <w:pStyle w:val="ListParagraph"/>
        <w:numPr>
          <w:ilvl w:val="0"/>
          <w:numId w:val="27"/>
        </w:numPr>
        <w:ind w:left="1080"/>
      </w:pPr>
      <w:r>
        <w:t>Temporary library file stored on the server.</w:t>
      </w:r>
    </w:p>
    <w:p w14:paraId="7987FCB9" w14:textId="351E7EBF" w:rsidR="00B51DF6" w:rsidRDefault="00B51DF6" w:rsidP="00C4694C">
      <w:pPr>
        <w:ind w:left="1080"/>
      </w:pPr>
    </w:p>
    <w:p w14:paraId="70F74A5A" w14:textId="5344D19D" w:rsidR="00B51DF6" w:rsidRDefault="00B51DF6" w:rsidP="00C4694C">
      <w:r>
        <w:t xml:space="preserve">Download Request: </w:t>
      </w:r>
    </w:p>
    <w:p w14:paraId="59EC565B" w14:textId="6B7F5406" w:rsidR="00B51DF6" w:rsidRDefault="00B51DF6" w:rsidP="00C4694C">
      <w:pPr>
        <w:pStyle w:val="ListParagraph"/>
        <w:numPr>
          <w:ilvl w:val="0"/>
          <w:numId w:val="28"/>
        </w:numPr>
        <w:ind w:left="1080"/>
      </w:pPr>
      <w:r>
        <w:t>User requests to download the library.</w:t>
      </w:r>
    </w:p>
    <w:p w14:paraId="5AB9BE0B" w14:textId="05F80313" w:rsidR="00B51DF6" w:rsidRDefault="00B51DF6" w:rsidP="00C4694C">
      <w:pPr>
        <w:pStyle w:val="ListParagraph"/>
        <w:numPr>
          <w:ilvl w:val="0"/>
          <w:numId w:val="28"/>
        </w:numPr>
        <w:ind w:left="1080"/>
      </w:pPr>
      <w:r>
        <w:t>Flask sends the library file as an HTTP response.</w:t>
      </w:r>
    </w:p>
    <w:p w14:paraId="22BC95CC" w14:textId="4F443D37" w:rsidR="00B51DF6" w:rsidRDefault="00B51DF6" w:rsidP="00C4694C">
      <w:pPr>
        <w:ind w:left="1080"/>
      </w:pPr>
    </w:p>
    <w:p w14:paraId="37CB78DE" w14:textId="2585CF55" w:rsidR="00B51DF6" w:rsidRDefault="00B51DF6" w:rsidP="00C4694C">
      <w:r>
        <w:t xml:space="preserve">Cleanup: </w:t>
      </w:r>
    </w:p>
    <w:p w14:paraId="13E8BA9D" w14:textId="0684F120" w:rsidR="00B51DF6" w:rsidRDefault="00B51DF6" w:rsidP="00C4694C">
      <w:pPr>
        <w:pStyle w:val="ListParagraph"/>
        <w:numPr>
          <w:ilvl w:val="0"/>
          <w:numId w:val="29"/>
        </w:numPr>
        <w:ind w:left="1080"/>
      </w:pPr>
      <w:r>
        <w:t>After successful download, server deletes the temporary library file.</w:t>
      </w:r>
    </w:p>
    <w:p w14:paraId="7D7A1C89" w14:textId="206FBE51" w:rsidR="00925C7F" w:rsidRPr="001F6038" w:rsidRDefault="00677D6A">
      <w:pPr>
        <w:widowControl/>
        <w:jc w:val="left"/>
      </w:pPr>
      <w:r>
        <w:br w:type="page"/>
      </w:r>
    </w:p>
    <w:p w14:paraId="64311F86" w14:textId="213D2D8B" w:rsidR="00211BFA" w:rsidRPr="00211BFA" w:rsidRDefault="00211BFA" w:rsidP="00211BFA">
      <w:pPr>
        <w:pStyle w:val="Heading1"/>
      </w:pPr>
      <w:bookmarkStart w:id="140" w:name="_Toc147913987"/>
      <w:commentRangeStart w:id="141"/>
      <w:commentRangeStart w:id="142"/>
      <w:r>
        <w:lastRenderedPageBreak/>
        <w:t>Tool Operation</w:t>
      </w:r>
      <w:commentRangeEnd w:id="141"/>
      <w:commentRangeEnd w:id="142"/>
      <w:r w:rsidR="003D2340">
        <w:rPr>
          <w:rStyle w:val="CommentReference"/>
          <w:rFonts w:asciiTheme="minorHAnsi" w:eastAsiaTheme="minorEastAsia" w:hAnsiTheme="minorHAnsi" w:cstheme="minorBidi"/>
          <w:b w:val="0"/>
        </w:rPr>
        <w:commentReference w:id="141"/>
      </w:r>
      <w:r w:rsidR="009F0CAE">
        <w:rPr>
          <w:rStyle w:val="CommentReference"/>
          <w:rFonts w:asciiTheme="minorHAnsi" w:eastAsiaTheme="minorEastAsia" w:hAnsiTheme="minorHAnsi" w:cstheme="minorBidi"/>
          <w:b w:val="0"/>
        </w:rPr>
        <w:commentReference w:id="142"/>
      </w:r>
      <w:bookmarkEnd w:id="140"/>
    </w:p>
    <w:p w14:paraId="202065E4" w14:textId="5F85FEB1" w:rsidR="00A05456" w:rsidRDefault="004F05AA" w:rsidP="00C4694C">
      <w:pPr>
        <w:pStyle w:val="Heading2"/>
      </w:pPr>
      <w:bookmarkStart w:id="143" w:name="_Toc147913988"/>
      <w:r>
        <w:t>Frontend (</w:t>
      </w:r>
      <w:r w:rsidR="003A2C77">
        <w:t>React) and Backend (Flask)</w:t>
      </w:r>
      <w:bookmarkEnd w:id="143"/>
    </w:p>
    <w:p w14:paraId="15F1AC74" w14:textId="62BF568D" w:rsidR="00A05456" w:rsidRPr="00B51DF6" w:rsidRDefault="00A05456" w:rsidP="00A05456">
      <w:pPr>
        <w:rPr>
          <w:b/>
          <w:bCs/>
        </w:rPr>
      </w:pPr>
      <w:r>
        <w:t xml:space="preserve"> </w:t>
      </w:r>
      <w:r w:rsidR="000A2085">
        <w:t xml:space="preserve">     </w:t>
      </w:r>
      <w:r w:rsidRPr="00B51DF6">
        <w:rPr>
          <w:b/>
          <w:bCs/>
        </w:rPr>
        <w:t xml:space="preserve">Frontend (React): </w:t>
      </w:r>
    </w:p>
    <w:p w14:paraId="7371A2B2" w14:textId="1E86A47E" w:rsidR="00A05456" w:rsidRDefault="00A05456" w:rsidP="002E29D0">
      <w:pPr>
        <w:ind w:left="360" w:firstLine="480"/>
      </w:pPr>
      <w:r>
        <w:t xml:space="preserve">User Interactions: </w:t>
      </w:r>
    </w:p>
    <w:p w14:paraId="697B8E95" w14:textId="1FBC01C0" w:rsidR="00A05456" w:rsidRDefault="00A05456" w:rsidP="002E29D0">
      <w:pPr>
        <w:pStyle w:val="ListParagraph"/>
        <w:numPr>
          <w:ilvl w:val="0"/>
          <w:numId w:val="29"/>
        </w:numPr>
        <w:ind w:left="1530"/>
      </w:pPr>
      <w:r>
        <w:t>Enter library name, select library type, add function inputs</w:t>
      </w:r>
      <w:r w:rsidR="00B51DF6">
        <w:t>, C files</w:t>
      </w:r>
      <w:r>
        <w:t>.</w:t>
      </w:r>
    </w:p>
    <w:p w14:paraId="4419D726" w14:textId="6ECBAF59" w:rsidR="00A05456" w:rsidRDefault="00A05456" w:rsidP="002E29D0">
      <w:pPr>
        <w:pStyle w:val="ListParagraph"/>
        <w:numPr>
          <w:ilvl w:val="0"/>
          <w:numId w:val="29"/>
        </w:numPr>
        <w:ind w:left="1530"/>
      </w:pPr>
      <w:r>
        <w:t>Trigger frontend events and state changes.</w:t>
      </w:r>
    </w:p>
    <w:p w14:paraId="2E5FB1A9" w14:textId="511337C8" w:rsidR="00A05456" w:rsidRDefault="00A05456" w:rsidP="002E29D0">
      <w:pPr>
        <w:pStyle w:val="ListParagraph"/>
        <w:numPr>
          <w:ilvl w:val="0"/>
          <w:numId w:val="29"/>
        </w:numPr>
        <w:ind w:left="1530"/>
      </w:pPr>
      <w:r>
        <w:t xml:space="preserve">Click </w:t>
      </w:r>
      <w:r w:rsidR="004F05AA">
        <w:t>the “Create</w:t>
      </w:r>
      <w:r>
        <w:t>" button to initiate library creation.</w:t>
      </w:r>
    </w:p>
    <w:p w14:paraId="282F669B" w14:textId="6A15788C" w:rsidR="00A05456" w:rsidRDefault="00A05456" w:rsidP="002E29D0">
      <w:pPr>
        <w:ind w:left="360" w:firstLine="480"/>
      </w:pPr>
      <w:r>
        <w:t xml:space="preserve">State Management: </w:t>
      </w:r>
    </w:p>
    <w:p w14:paraId="3D80035A" w14:textId="3C08EA55" w:rsidR="00A05456" w:rsidRDefault="00A05456" w:rsidP="002E29D0">
      <w:pPr>
        <w:pStyle w:val="ListParagraph"/>
        <w:numPr>
          <w:ilvl w:val="0"/>
          <w:numId w:val="44"/>
        </w:numPr>
        <w:ind w:left="1530"/>
      </w:pPr>
      <w:r>
        <w:t>Utilizes React hooks like useState, useEffect, and useRef.</w:t>
      </w:r>
    </w:p>
    <w:p w14:paraId="01E8D755" w14:textId="77777777" w:rsidR="003A2C77" w:rsidRDefault="003A2C77" w:rsidP="00A05456"/>
    <w:p w14:paraId="65F369A5" w14:textId="397EFEF5" w:rsidR="00A05456" w:rsidRPr="00A05456" w:rsidRDefault="00A05456" w:rsidP="00A05456">
      <w:pPr>
        <w:rPr>
          <w:b/>
          <w:bCs/>
        </w:rPr>
      </w:pPr>
      <w:r w:rsidRPr="00A05456">
        <w:rPr>
          <w:b/>
          <w:bCs/>
        </w:rPr>
        <w:t xml:space="preserve"> </w:t>
      </w:r>
      <w:r w:rsidR="00C16504">
        <w:rPr>
          <w:b/>
          <w:bCs/>
        </w:rPr>
        <w:t xml:space="preserve">     </w:t>
      </w:r>
      <w:r w:rsidRPr="00A05456">
        <w:rPr>
          <w:b/>
          <w:bCs/>
        </w:rPr>
        <w:t xml:space="preserve">Backend (Flask): </w:t>
      </w:r>
    </w:p>
    <w:p w14:paraId="4628D328" w14:textId="4D4CC088" w:rsidR="00A05456" w:rsidRDefault="00A05456" w:rsidP="002E29D0">
      <w:pPr>
        <w:ind w:firstLine="840"/>
      </w:pPr>
      <w:r>
        <w:t xml:space="preserve">Library Generation Process: </w:t>
      </w:r>
    </w:p>
    <w:p w14:paraId="273974CF" w14:textId="33300C43" w:rsidR="00A05456" w:rsidRDefault="00A05456" w:rsidP="002E29D0">
      <w:pPr>
        <w:pStyle w:val="ListParagraph"/>
        <w:numPr>
          <w:ilvl w:val="0"/>
          <w:numId w:val="30"/>
        </w:numPr>
        <w:ind w:left="1565"/>
      </w:pPr>
      <w:r>
        <w:t>Receives POST request in the /generate_library route.</w:t>
      </w:r>
    </w:p>
    <w:p w14:paraId="6242E36B" w14:textId="2FD0FDB9" w:rsidR="00A05456" w:rsidRDefault="00A05456" w:rsidP="002E29D0">
      <w:pPr>
        <w:pStyle w:val="ListParagraph"/>
        <w:numPr>
          <w:ilvl w:val="0"/>
          <w:numId w:val="30"/>
        </w:numPr>
        <w:ind w:left="1565"/>
      </w:pPr>
      <w:r>
        <w:t>Extracts library name, type, and function inputs.</w:t>
      </w:r>
    </w:p>
    <w:p w14:paraId="3B1B5EE1" w14:textId="26A340D0" w:rsidR="00A05456" w:rsidRDefault="00A05456" w:rsidP="002E29D0">
      <w:pPr>
        <w:pStyle w:val="ListParagraph"/>
        <w:numPr>
          <w:ilvl w:val="0"/>
          <w:numId w:val="30"/>
        </w:numPr>
        <w:ind w:left="1565"/>
      </w:pPr>
      <w:r>
        <w:t>Generates C/C++ type declarations and a header file.</w:t>
      </w:r>
    </w:p>
    <w:p w14:paraId="2413C3DE" w14:textId="59501F94" w:rsidR="00A05456" w:rsidRDefault="00A05456" w:rsidP="002E29D0">
      <w:pPr>
        <w:pStyle w:val="ListParagraph"/>
        <w:numPr>
          <w:ilvl w:val="0"/>
          <w:numId w:val="30"/>
        </w:numPr>
        <w:ind w:left="1565"/>
      </w:pPr>
      <w:r>
        <w:t>Compiles declarations and sources into a library (static/shared) using GCC.</w:t>
      </w:r>
    </w:p>
    <w:p w14:paraId="254DE53B" w14:textId="1F05C43B" w:rsidR="00A05456" w:rsidRDefault="00A05456" w:rsidP="002E29D0">
      <w:pPr>
        <w:pStyle w:val="ListParagraph"/>
        <w:numPr>
          <w:ilvl w:val="0"/>
          <w:numId w:val="30"/>
        </w:numPr>
        <w:ind w:left="1565"/>
      </w:pPr>
      <w:r>
        <w:t>Returns error message if any issues arise.</w:t>
      </w:r>
    </w:p>
    <w:p w14:paraId="02AB3C44" w14:textId="6E671954" w:rsidR="00E02C34" w:rsidRDefault="007248A1" w:rsidP="00E02C34">
      <w:r>
        <w:t xml:space="preserve">      </w:t>
      </w:r>
    </w:p>
    <w:p w14:paraId="79FF0287" w14:textId="77777777" w:rsidR="000C232F" w:rsidRDefault="000C232F" w:rsidP="00E02C34"/>
    <w:p w14:paraId="72A0AB22" w14:textId="77777777" w:rsidR="00654A77" w:rsidRDefault="00E02C34" w:rsidP="00E02C34">
      <w:r>
        <w:t xml:space="preserve">      </w:t>
      </w:r>
    </w:p>
    <w:p w14:paraId="51AA6B5A" w14:textId="6D742F15" w:rsidR="00654A77" w:rsidRDefault="00654A77" w:rsidP="00654A77">
      <w:pPr>
        <w:pStyle w:val="Heading2"/>
      </w:pPr>
      <w:bookmarkStart w:id="144" w:name="_Toc147913989"/>
      <w:r>
        <w:t>Procedures</w:t>
      </w:r>
      <w:bookmarkEnd w:id="144"/>
    </w:p>
    <w:p w14:paraId="306AC2D6" w14:textId="1D3F292C" w:rsidR="00E02C34" w:rsidRDefault="00E02C34" w:rsidP="00654A77">
      <w:pPr>
        <w:pStyle w:val="Heading3"/>
      </w:pPr>
      <w:bookmarkStart w:id="145" w:name="_Toc147913990"/>
      <w:r>
        <w:t>Adding a C file to the Left Pane</w:t>
      </w:r>
      <w:bookmarkEnd w:id="145"/>
    </w:p>
    <w:p w14:paraId="1EBFA91F" w14:textId="1EABA510" w:rsidR="00630371" w:rsidRDefault="00630371" w:rsidP="00E02C34">
      <w:r>
        <w:t>To add c file to the left pane, do the following instructions:</w:t>
      </w:r>
    </w:p>
    <w:p w14:paraId="17A1AF29" w14:textId="18AE7632" w:rsidR="00222550" w:rsidRDefault="004F05AA" w:rsidP="00222550">
      <w:pPr>
        <w:pStyle w:val="ListParagraph"/>
        <w:numPr>
          <w:ilvl w:val="0"/>
          <w:numId w:val="32"/>
        </w:numPr>
      </w:pPr>
      <w:r>
        <w:t xml:space="preserve">Users click the “Open File” button beside the </w:t>
      </w:r>
      <w:r w:rsidR="009143F5">
        <w:t>search bar.</w:t>
      </w:r>
    </w:p>
    <w:p w14:paraId="293E73BA" w14:textId="5B199E1B" w:rsidR="009143F5" w:rsidRDefault="009143F5" w:rsidP="00222550">
      <w:pPr>
        <w:pStyle w:val="ListParagraph"/>
        <w:numPr>
          <w:ilvl w:val="0"/>
          <w:numId w:val="32"/>
        </w:numPr>
      </w:pPr>
      <w:r>
        <w:t xml:space="preserve">A file explorer will </w:t>
      </w:r>
      <w:r w:rsidR="002D7110">
        <w:t>prompt</w:t>
      </w:r>
      <w:r w:rsidR="009F40C4">
        <w:t xml:space="preserve"> the </w:t>
      </w:r>
      <w:r w:rsidR="002D7110">
        <w:t>screen.</w:t>
      </w:r>
    </w:p>
    <w:p w14:paraId="349C4B2C" w14:textId="16BBBFE8" w:rsidR="009F40C4" w:rsidRDefault="009F40C4" w:rsidP="00222550">
      <w:pPr>
        <w:pStyle w:val="ListParagraph"/>
        <w:numPr>
          <w:ilvl w:val="0"/>
          <w:numId w:val="32"/>
        </w:numPr>
      </w:pPr>
      <w:r>
        <w:t>Locate and cl</w:t>
      </w:r>
      <w:r w:rsidR="002D7110">
        <w:t xml:space="preserve">ick the selected c source file. </w:t>
      </w:r>
    </w:p>
    <w:p w14:paraId="454EEDDF" w14:textId="43553C8C" w:rsidR="002D7110" w:rsidRDefault="00A243E4" w:rsidP="00222550">
      <w:pPr>
        <w:pStyle w:val="ListParagraph"/>
        <w:numPr>
          <w:ilvl w:val="0"/>
          <w:numId w:val="32"/>
        </w:numPr>
      </w:pPr>
      <w:r>
        <w:t xml:space="preserve">Click “Open” button </w:t>
      </w:r>
      <w:r w:rsidR="00BE2F89">
        <w:t xml:space="preserve">to add the file in the Left pane. </w:t>
      </w:r>
    </w:p>
    <w:p w14:paraId="0C1059F8" w14:textId="513E207F" w:rsidR="00BE2F89" w:rsidRDefault="00BE2F89" w:rsidP="00222550">
      <w:pPr>
        <w:pStyle w:val="ListParagraph"/>
        <w:numPr>
          <w:ilvl w:val="0"/>
          <w:numId w:val="32"/>
        </w:numPr>
      </w:pPr>
      <w:r>
        <w:t xml:space="preserve">Click the “C files” Tab </w:t>
      </w:r>
      <w:r w:rsidR="000E36B6">
        <w:t>in the left pane.</w:t>
      </w:r>
    </w:p>
    <w:p w14:paraId="7ED71666" w14:textId="1E7EC59F" w:rsidR="007627BF" w:rsidRDefault="000E36B6" w:rsidP="00222550">
      <w:pPr>
        <w:pStyle w:val="ListParagraph"/>
        <w:numPr>
          <w:ilvl w:val="0"/>
          <w:numId w:val="32"/>
        </w:numPr>
      </w:pPr>
      <w:r>
        <w:t xml:space="preserve">Check if the file </w:t>
      </w:r>
      <w:r w:rsidR="00C05FA3">
        <w:t>appears</w:t>
      </w:r>
      <w:r>
        <w:t>.</w:t>
      </w:r>
    </w:p>
    <w:p w14:paraId="57F48708" w14:textId="337D7999" w:rsidR="007627BF" w:rsidRDefault="007627BF" w:rsidP="007627BF">
      <w:r>
        <w:t xml:space="preserve"> </w:t>
      </w:r>
    </w:p>
    <w:p w14:paraId="192F7E92" w14:textId="124E20F8" w:rsidR="004D4040" w:rsidRDefault="004D4040" w:rsidP="007627BF">
      <w:r>
        <w:t xml:space="preserve"> Refer to Figure</w:t>
      </w:r>
      <w:r w:rsidR="00220DF4">
        <w:t xml:space="preserve"> 4.</w:t>
      </w:r>
      <w:r w:rsidR="00C12D54">
        <w:t xml:space="preserve">0.1 in </w:t>
      </w:r>
      <w:r w:rsidR="008852DD">
        <w:t>4.1</w:t>
      </w:r>
      <w:r w:rsidR="00A5792D">
        <w:t xml:space="preserve">. </w:t>
      </w:r>
      <w:r w:rsidR="003331A2">
        <w:t xml:space="preserve">Sample Output </w:t>
      </w:r>
      <w:r w:rsidR="001F7D66">
        <w:t xml:space="preserve">for the visual guided </w:t>
      </w:r>
      <w:r w:rsidR="003331A2">
        <w:t>procedure</w:t>
      </w:r>
      <w:r w:rsidR="001F7D66">
        <w:t>.</w:t>
      </w:r>
      <w:r w:rsidR="003331A2">
        <w:t xml:space="preserve"> </w:t>
      </w:r>
    </w:p>
    <w:p w14:paraId="3923DF07" w14:textId="4C489889" w:rsidR="000E36B6" w:rsidRDefault="002D49CD" w:rsidP="002D49CD">
      <w:r>
        <w:rPr>
          <w:color w:val="FF0000"/>
        </w:rPr>
        <w:t xml:space="preserve"> </w:t>
      </w:r>
      <w:r w:rsidR="007627BF" w:rsidRPr="000C232F">
        <w:rPr>
          <w:b/>
          <w:u w:val="single"/>
        </w:rPr>
        <w:t>Note:</w:t>
      </w:r>
      <w:r w:rsidR="007627BF">
        <w:t xml:space="preserve"> If the </w:t>
      </w:r>
      <w:r w:rsidR="002247C5">
        <w:t>file</w:t>
      </w:r>
      <w:r w:rsidR="00E07F73">
        <w:t xml:space="preserve"> is </w:t>
      </w:r>
      <w:r w:rsidR="00D63AFB">
        <w:t>not</w:t>
      </w:r>
      <w:r w:rsidR="00E07F73">
        <w:t xml:space="preserve"> shown please refresh the page and try again until it </w:t>
      </w:r>
      <w:r w:rsidR="00D63AFB">
        <w:t>is</w:t>
      </w:r>
      <w:r w:rsidR="00E07F73">
        <w:t xml:space="preserve"> shown</w:t>
      </w:r>
      <w:r w:rsidR="00D63AFB">
        <w:t xml:space="preserve"> in the “C Files”</w:t>
      </w:r>
      <w:r>
        <w:t xml:space="preserve"> </w:t>
      </w:r>
      <w:r w:rsidR="00D63AFB">
        <w:t>tab.</w:t>
      </w:r>
    </w:p>
    <w:p w14:paraId="33B4CD1C" w14:textId="77777777" w:rsidR="00EB3EBE" w:rsidRDefault="00EB3EBE" w:rsidP="002D49CD"/>
    <w:p w14:paraId="271D0C7F" w14:textId="77777777" w:rsidR="009816BC" w:rsidRDefault="002937AB" w:rsidP="00E02C34">
      <w:r>
        <w:tab/>
      </w:r>
    </w:p>
    <w:p w14:paraId="77F2CB70" w14:textId="77777777" w:rsidR="002D49CD" w:rsidRDefault="002D49CD" w:rsidP="00E02C34"/>
    <w:p w14:paraId="52A555F1" w14:textId="397C3DA0" w:rsidR="001C1BD0" w:rsidRDefault="001C1BD0" w:rsidP="00654A77">
      <w:pPr>
        <w:pStyle w:val="Heading3"/>
      </w:pPr>
      <w:bookmarkStart w:id="146" w:name="_Toc147913991"/>
      <w:r>
        <w:t xml:space="preserve">Adding extracted functions to the </w:t>
      </w:r>
      <w:r w:rsidR="00901379">
        <w:t>R</w:t>
      </w:r>
      <w:r>
        <w:t xml:space="preserve">ight </w:t>
      </w:r>
      <w:r w:rsidR="00901379">
        <w:t>P</w:t>
      </w:r>
      <w:r>
        <w:t>anel</w:t>
      </w:r>
      <w:bookmarkEnd w:id="146"/>
    </w:p>
    <w:p w14:paraId="6D21C5DD" w14:textId="685910B1" w:rsidR="002937AB" w:rsidRDefault="00CE17E4" w:rsidP="00654A77">
      <w:r>
        <w:t xml:space="preserve">If the C file is saved in </w:t>
      </w:r>
      <w:r w:rsidR="000D444A">
        <w:t>the “</w:t>
      </w:r>
      <w:r w:rsidR="0090676E">
        <w:t>C Files” tab, it will display the extracted functions in the “Library” tab</w:t>
      </w:r>
      <w:r w:rsidR="000D444A">
        <w:t>. To add extracted functions to the right panel, do the following instruction</w:t>
      </w:r>
      <w:r w:rsidR="005F5108">
        <w:t>:</w:t>
      </w:r>
      <w:r w:rsidR="002937AB">
        <w:tab/>
      </w:r>
    </w:p>
    <w:p w14:paraId="5D20C6D8" w14:textId="5F774F9E" w:rsidR="00290618" w:rsidRDefault="00290618" w:rsidP="00654A77">
      <w:pPr>
        <w:pStyle w:val="ListParagraph"/>
        <w:numPr>
          <w:ilvl w:val="0"/>
          <w:numId w:val="37"/>
        </w:numPr>
        <w:ind w:left="720"/>
      </w:pPr>
      <w:r>
        <w:t>Go to the “Library” tab in the left pane.</w:t>
      </w:r>
    </w:p>
    <w:p w14:paraId="5E84A668" w14:textId="72600586" w:rsidR="00290618" w:rsidRDefault="00104A2E" w:rsidP="00654A77">
      <w:pPr>
        <w:pStyle w:val="ListParagraph"/>
        <w:numPr>
          <w:ilvl w:val="0"/>
          <w:numId w:val="37"/>
        </w:numPr>
        <w:ind w:left="720"/>
      </w:pPr>
      <w:r>
        <w:lastRenderedPageBreak/>
        <w:t>Click the checkbox</w:t>
      </w:r>
      <w:r w:rsidR="00FE6EAD">
        <w:t>/s</w:t>
      </w:r>
      <w:r>
        <w:t>, if you select that specific function</w:t>
      </w:r>
      <w:r w:rsidR="00FE6EAD">
        <w:t>/s to be added in the right pane.</w:t>
      </w:r>
    </w:p>
    <w:p w14:paraId="49BB9743" w14:textId="4610C289" w:rsidR="00FE6EAD" w:rsidRDefault="001271EE" w:rsidP="00654A77">
      <w:pPr>
        <w:pStyle w:val="ListParagraph"/>
        <w:numPr>
          <w:ilvl w:val="0"/>
          <w:numId w:val="37"/>
        </w:numPr>
        <w:ind w:left="720"/>
      </w:pPr>
      <w:r>
        <w:t>Click the “A</w:t>
      </w:r>
      <w:r w:rsidR="00FC5731">
        <w:t>DD</w:t>
      </w:r>
      <w:r>
        <w:t>” button in the middle</w:t>
      </w:r>
      <w:r w:rsidR="009C3AFF">
        <w:t xml:space="preserve"> of the right and left pane.</w:t>
      </w:r>
    </w:p>
    <w:p w14:paraId="51EC85FD" w14:textId="12FDDD68" w:rsidR="009C3AFF" w:rsidRDefault="00FC794C" w:rsidP="00654A77">
      <w:pPr>
        <w:pStyle w:val="ListParagraph"/>
        <w:numPr>
          <w:ilvl w:val="0"/>
          <w:numId w:val="37"/>
        </w:numPr>
        <w:ind w:left="720"/>
      </w:pPr>
      <w:r>
        <w:t>Check if the selected function/s are in the right pane.</w:t>
      </w:r>
    </w:p>
    <w:p w14:paraId="49777C41" w14:textId="77777777" w:rsidR="004C012A" w:rsidRDefault="004C012A" w:rsidP="004C012A"/>
    <w:p w14:paraId="14FAE7AA" w14:textId="23CB2A1F" w:rsidR="004C012A" w:rsidRDefault="004C012A" w:rsidP="004C012A">
      <w:r>
        <w:t xml:space="preserve"> </w:t>
      </w:r>
      <w:r>
        <w:t>Refer to Figure 4.0.</w:t>
      </w:r>
      <w:r>
        <w:t>2</w:t>
      </w:r>
      <w:r>
        <w:t xml:space="preserve"> in 4.1. Sample Output for the visual guided procedure. </w:t>
      </w:r>
    </w:p>
    <w:p w14:paraId="3A11E0B9" w14:textId="77777777" w:rsidR="00243282" w:rsidRDefault="00243282" w:rsidP="00E02C34"/>
    <w:p w14:paraId="321FFE86" w14:textId="7A99E88A" w:rsidR="002E6B5E" w:rsidRDefault="002E6B5E" w:rsidP="00654A77">
      <w:pPr>
        <w:pStyle w:val="Heading3"/>
      </w:pPr>
      <w:bookmarkStart w:id="147" w:name="_Toc147913992"/>
      <w:r w:rsidRPr="00654A77">
        <w:rPr>
          <w:rStyle w:val="Heading3Char"/>
          <w:b/>
        </w:rPr>
        <w:t xml:space="preserve">Adding </w:t>
      </w:r>
      <w:r w:rsidR="00901379">
        <w:rPr>
          <w:rStyle w:val="Heading3Char"/>
          <w:b/>
        </w:rPr>
        <w:t>a</w:t>
      </w:r>
      <w:r w:rsidR="00FC5731" w:rsidRPr="00654A77">
        <w:rPr>
          <w:rStyle w:val="Heading3Char"/>
          <w:b/>
        </w:rPr>
        <w:t xml:space="preserve">ll </w:t>
      </w:r>
      <w:r w:rsidRPr="00654A77">
        <w:rPr>
          <w:rStyle w:val="Heading3Char"/>
          <w:b/>
        </w:rPr>
        <w:t xml:space="preserve">extracted functions to the </w:t>
      </w:r>
      <w:r w:rsidR="00901379">
        <w:rPr>
          <w:rStyle w:val="Heading3Char"/>
          <w:b/>
        </w:rPr>
        <w:t>R</w:t>
      </w:r>
      <w:r w:rsidRPr="00654A77">
        <w:rPr>
          <w:rStyle w:val="Heading3Char"/>
          <w:b/>
        </w:rPr>
        <w:t xml:space="preserve">ight </w:t>
      </w:r>
      <w:r w:rsidR="00901379">
        <w:rPr>
          <w:rStyle w:val="Heading3Char"/>
          <w:b/>
        </w:rPr>
        <w:t>P</w:t>
      </w:r>
      <w:r w:rsidRPr="00654A77">
        <w:rPr>
          <w:rStyle w:val="Heading3Char"/>
          <w:b/>
        </w:rPr>
        <w:t>anel</w:t>
      </w:r>
      <w:bookmarkEnd w:id="147"/>
    </w:p>
    <w:p w14:paraId="107427EF" w14:textId="0EEEA18A" w:rsidR="002E6B5E" w:rsidRDefault="002E6B5E" w:rsidP="00654A77">
      <w:r>
        <w:t>If the C file is saved in the “C Files” tab, it will display the extracted functions in the “Library” tab. To add</w:t>
      </w:r>
      <w:r w:rsidR="00FC5731">
        <w:t xml:space="preserve"> all</w:t>
      </w:r>
      <w:r>
        <w:t xml:space="preserve"> extracted functions to the right panel, do the following instruction:</w:t>
      </w:r>
      <w:r>
        <w:tab/>
      </w:r>
    </w:p>
    <w:p w14:paraId="75DD7CAA" w14:textId="6111EA99" w:rsidR="002E6B5E" w:rsidRDefault="002E6B5E" w:rsidP="00654A77">
      <w:pPr>
        <w:pStyle w:val="ListParagraph"/>
        <w:numPr>
          <w:ilvl w:val="0"/>
          <w:numId w:val="38"/>
        </w:numPr>
        <w:ind w:left="720"/>
      </w:pPr>
      <w:r>
        <w:t>Go to the “Library” tab in the left pane.</w:t>
      </w:r>
    </w:p>
    <w:p w14:paraId="4D048822" w14:textId="4C30E468" w:rsidR="002E6B5E" w:rsidRDefault="002E6B5E" w:rsidP="00654A77">
      <w:pPr>
        <w:pStyle w:val="ListParagraph"/>
        <w:numPr>
          <w:ilvl w:val="0"/>
          <w:numId w:val="38"/>
        </w:numPr>
        <w:ind w:left="720"/>
      </w:pPr>
      <w:r>
        <w:t>Click the “A</w:t>
      </w:r>
      <w:r w:rsidR="00FC5731">
        <w:t>DD ALL</w:t>
      </w:r>
      <w:r>
        <w:t>” button in the middle of the right and left pane.</w:t>
      </w:r>
    </w:p>
    <w:p w14:paraId="41E75C4A" w14:textId="77777777" w:rsidR="002E6B5E" w:rsidRDefault="002E6B5E" w:rsidP="00654A77">
      <w:pPr>
        <w:pStyle w:val="ListParagraph"/>
        <w:numPr>
          <w:ilvl w:val="0"/>
          <w:numId w:val="38"/>
        </w:numPr>
        <w:ind w:left="720"/>
      </w:pPr>
      <w:r>
        <w:t>Check if the selected function/s are in the right pane.</w:t>
      </w:r>
    </w:p>
    <w:p w14:paraId="6F6E1A34" w14:textId="1B031CEC" w:rsidR="002E6B5E" w:rsidRDefault="002E6B5E" w:rsidP="002E6B5E">
      <w:r>
        <w:t xml:space="preserve">    </w:t>
      </w:r>
      <w:r w:rsidR="008C329F">
        <w:t xml:space="preserve"> </w:t>
      </w:r>
    </w:p>
    <w:p w14:paraId="33A081DE" w14:textId="2557E86D" w:rsidR="00402928" w:rsidRDefault="002B6043" w:rsidP="002E6B5E">
      <w:r>
        <w:t xml:space="preserve"> </w:t>
      </w:r>
      <w:r>
        <w:t>Refer to Figure 4.0.</w:t>
      </w:r>
      <w:r>
        <w:t>3</w:t>
      </w:r>
      <w:r>
        <w:t xml:space="preserve"> in 4.1. Sample Output for the visual guided procedure. </w:t>
      </w:r>
    </w:p>
    <w:p w14:paraId="03C94B4F" w14:textId="77777777" w:rsidR="008C329F" w:rsidRDefault="008C329F" w:rsidP="002E6B5E"/>
    <w:p w14:paraId="22F8889B" w14:textId="7E111520" w:rsidR="008C329F" w:rsidRDefault="00FF204C" w:rsidP="006B4C06">
      <w:pPr>
        <w:pStyle w:val="Heading3"/>
      </w:pPr>
      <w:bookmarkStart w:id="148" w:name="_Toc147913993"/>
      <w:r>
        <w:t>Configuring the Right panel for the Library Creation</w:t>
      </w:r>
      <w:bookmarkEnd w:id="148"/>
    </w:p>
    <w:p w14:paraId="4A7E4D50" w14:textId="2132D502" w:rsidR="00B93EAC" w:rsidRDefault="00B93EAC" w:rsidP="006B4C06">
      <w:r w:rsidRPr="007248A1">
        <w:rPr>
          <w:rStyle w:val="cf01"/>
          <w:sz w:val="20"/>
          <w:szCs w:val="20"/>
        </w:rPr>
        <w:t xml:space="preserve">To </w:t>
      </w:r>
      <w:r>
        <w:rPr>
          <w:rStyle w:val="cf01"/>
          <w:sz w:val="20"/>
          <w:szCs w:val="20"/>
        </w:rPr>
        <w:t>configure</w:t>
      </w:r>
      <w:r w:rsidRPr="007248A1">
        <w:rPr>
          <w:rStyle w:val="cf01"/>
          <w:sz w:val="20"/>
          <w:szCs w:val="20"/>
        </w:rPr>
        <w:t xml:space="preserve"> the </w:t>
      </w:r>
      <w:r>
        <w:rPr>
          <w:rStyle w:val="cf01"/>
          <w:sz w:val="20"/>
          <w:szCs w:val="20"/>
        </w:rPr>
        <w:t>right panel</w:t>
      </w:r>
      <w:r w:rsidRPr="007248A1">
        <w:rPr>
          <w:rStyle w:val="cf01"/>
          <w:sz w:val="20"/>
          <w:szCs w:val="20"/>
        </w:rPr>
        <w:t>, do the following instructions</w:t>
      </w:r>
      <w:r>
        <w:t xml:space="preserve">: </w:t>
      </w:r>
    </w:p>
    <w:p w14:paraId="642AE931" w14:textId="42DBAE17" w:rsidR="00B93EAC" w:rsidRDefault="00CE1466" w:rsidP="006B4C06">
      <w:pPr>
        <w:pStyle w:val="ListParagraph"/>
        <w:numPr>
          <w:ilvl w:val="0"/>
          <w:numId w:val="39"/>
        </w:numPr>
        <w:ind w:left="720"/>
      </w:pPr>
      <w:r>
        <w:t>Add the library name</w:t>
      </w:r>
      <w:r w:rsidR="00975BBE">
        <w:t xml:space="preserve"> in the right pane (REQUIRED).</w:t>
      </w:r>
    </w:p>
    <w:p w14:paraId="50AEC7D9" w14:textId="77777777" w:rsidR="00975BBE" w:rsidRDefault="00975BBE" w:rsidP="00691E3F">
      <w:pPr>
        <w:pStyle w:val="ListParagraph"/>
        <w:numPr>
          <w:ilvl w:val="0"/>
          <w:numId w:val="39"/>
        </w:numPr>
        <w:ind w:left="720"/>
      </w:pPr>
      <w:r>
        <w:t xml:space="preserve">Select the library </w:t>
      </w:r>
      <w:r w:rsidR="00354733">
        <w:t>type.</w:t>
      </w:r>
    </w:p>
    <w:p w14:paraId="27983F95" w14:textId="472E2784" w:rsidR="00AB0FDA" w:rsidRDefault="00AB0FDA" w:rsidP="00691E3F">
      <w:pPr>
        <w:pStyle w:val="ListParagraph"/>
        <w:ind w:left="720"/>
      </w:pPr>
      <w:r w:rsidRPr="00691E3F">
        <w:rPr>
          <w:b/>
          <w:u w:val="single"/>
        </w:rPr>
        <w:t>Note</w:t>
      </w:r>
      <w:r w:rsidRPr="00691E3F">
        <w:t>:</w:t>
      </w:r>
      <w:r w:rsidRPr="00504507">
        <w:rPr>
          <w:color w:val="FF0000"/>
        </w:rPr>
        <w:t xml:space="preserve"> </w:t>
      </w:r>
      <w:r>
        <w:t xml:space="preserve">The default library type is “Static”. Check </w:t>
      </w:r>
      <w:r w:rsidR="00354733">
        <w:t>the library type.</w:t>
      </w:r>
    </w:p>
    <w:p w14:paraId="1B7EC977" w14:textId="77777777" w:rsidR="00354733" w:rsidRDefault="00977F2A" w:rsidP="00691E3F">
      <w:pPr>
        <w:pStyle w:val="ListParagraph"/>
        <w:numPr>
          <w:ilvl w:val="0"/>
          <w:numId w:val="39"/>
        </w:numPr>
        <w:ind w:left="720"/>
      </w:pPr>
      <w:r>
        <w:t>Add the function/</w:t>
      </w:r>
      <w:r w:rsidR="00257C0A">
        <w:t>s.</w:t>
      </w:r>
    </w:p>
    <w:p w14:paraId="73718714" w14:textId="77777777" w:rsidR="00146E2A" w:rsidRDefault="00146E2A" w:rsidP="00691E3F">
      <w:pPr>
        <w:pStyle w:val="ListParagraph"/>
        <w:numPr>
          <w:ilvl w:val="1"/>
          <w:numId w:val="39"/>
        </w:numPr>
        <w:ind w:left="1080"/>
      </w:pPr>
      <w:r>
        <w:t xml:space="preserve">If user </w:t>
      </w:r>
      <w:r w:rsidR="003777A6">
        <w:t xml:space="preserve">wants to add the function/s from the left pane, please refer above. </w:t>
      </w:r>
    </w:p>
    <w:p w14:paraId="09FEFDDC" w14:textId="0163F9C4" w:rsidR="003777A6" w:rsidRDefault="00257C0A" w:rsidP="00691E3F">
      <w:pPr>
        <w:pStyle w:val="ListParagraph"/>
        <w:numPr>
          <w:ilvl w:val="1"/>
          <w:numId w:val="39"/>
        </w:numPr>
        <w:ind w:left="1080"/>
      </w:pPr>
      <w:r>
        <w:t>If the user wants to add the function dynamically, refer to number 4.</w:t>
      </w:r>
    </w:p>
    <w:p w14:paraId="6E4CBB8A" w14:textId="4535BE48" w:rsidR="00257C0A" w:rsidRDefault="00FA37F9" w:rsidP="006B4C06">
      <w:pPr>
        <w:pStyle w:val="ListParagraph"/>
        <w:numPr>
          <w:ilvl w:val="0"/>
          <w:numId w:val="39"/>
        </w:numPr>
        <w:ind w:left="720"/>
      </w:pPr>
      <w:r>
        <w:t xml:space="preserve">Add new input field, Click the </w:t>
      </w:r>
      <w:r w:rsidRPr="00F44675">
        <w:rPr>
          <w:b/>
          <w:bCs/>
        </w:rPr>
        <w:t>“+</w:t>
      </w:r>
      <w:r w:rsidR="00F44675" w:rsidRPr="00F44675">
        <w:rPr>
          <w:b/>
          <w:bCs/>
        </w:rPr>
        <w:t>”</w:t>
      </w:r>
      <w:r w:rsidR="00F44675">
        <w:rPr>
          <w:b/>
          <w:bCs/>
        </w:rPr>
        <w:t xml:space="preserve"> </w:t>
      </w:r>
      <w:r w:rsidR="00F44675" w:rsidRPr="00F44675">
        <w:t>button</w:t>
      </w:r>
      <w:r w:rsidR="00512DDA">
        <w:t>.</w:t>
      </w:r>
    </w:p>
    <w:p w14:paraId="0622667C" w14:textId="77777777" w:rsidR="00512DDA" w:rsidRDefault="00512DDA" w:rsidP="00691E3F">
      <w:pPr>
        <w:pStyle w:val="ListParagraph"/>
        <w:numPr>
          <w:ilvl w:val="0"/>
          <w:numId w:val="39"/>
        </w:numPr>
        <w:ind w:left="720"/>
      </w:pPr>
      <w:r>
        <w:t xml:space="preserve">Click the new input field to add the </w:t>
      </w:r>
      <w:r w:rsidR="00504507">
        <w:t>function.</w:t>
      </w:r>
    </w:p>
    <w:p w14:paraId="41946C03" w14:textId="4057DF68" w:rsidR="00BF2A83" w:rsidRDefault="00BF2A83" w:rsidP="00691E3F">
      <w:pPr>
        <w:ind w:left="840"/>
      </w:pPr>
      <w:r w:rsidRPr="00691E3F">
        <w:rPr>
          <w:b/>
          <w:u w:val="single"/>
        </w:rPr>
        <w:t>Note:</w:t>
      </w:r>
      <w:r>
        <w:t xml:space="preserve"> Follow the format in creating the function, </w:t>
      </w:r>
      <w:r w:rsidR="0050641D">
        <w:t>e.g.,</w:t>
      </w:r>
      <w:r>
        <w:t xml:space="preserve"> </w:t>
      </w:r>
      <w:r w:rsidR="0053665B">
        <w:t>“int functionName (&lt;parameters&gt;</w:t>
      </w:r>
      <w:r w:rsidR="00323CE8">
        <w:t>)</w:t>
      </w:r>
      <w:r w:rsidR="00C53AC0">
        <w:t xml:space="preserve">:”.  Additional modifier is also accepted. Also, you cannot add a new input field if there is </w:t>
      </w:r>
      <w:r w:rsidR="008A5D94">
        <w:t>an</w:t>
      </w:r>
      <w:r w:rsidR="00C53AC0">
        <w:t xml:space="preserve"> </w:t>
      </w:r>
      <w:r w:rsidR="0056513D">
        <w:t>empty input field.</w:t>
      </w:r>
    </w:p>
    <w:p w14:paraId="54DC2362" w14:textId="77777777" w:rsidR="009C5755" w:rsidRDefault="005B7564" w:rsidP="00691E3F">
      <w:pPr>
        <w:pStyle w:val="ListParagraph"/>
        <w:numPr>
          <w:ilvl w:val="0"/>
          <w:numId w:val="39"/>
        </w:numPr>
        <w:ind w:left="720"/>
      </w:pPr>
      <w:r>
        <w:t>“Remove” Button removes the input field.</w:t>
      </w:r>
    </w:p>
    <w:p w14:paraId="29311CDB" w14:textId="6A4E31DF" w:rsidR="00FF204C" w:rsidRPr="00691E3F" w:rsidRDefault="005B7564" w:rsidP="00691E3F">
      <w:pPr>
        <w:pStyle w:val="ListParagraph"/>
        <w:ind w:left="720"/>
      </w:pPr>
      <w:r w:rsidRPr="00691E3F">
        <w:rPr>
          <w:b/>
          <w:u w:val="single"/>
        </w:rPr>
        <w:t>Note</w:t>
      </w:r>
      <w:r w:rsidR="00180027" w:rsidRPr="00691E3F">
        <w:rPr>
          <w:b/>
          <w:u w:val="single"/>
        </w:rPr>
        <w:t>:</w:t>
      </w:r>
      <w:r w:rsidR="00180027" w:rsidRPr="00691E3F">
        <w:t xml:space="preserve"> </w:t>
      </w:r>
      <w:r w:rsidR="00180027" w:rsidRPr="00180027">
        <w:t>If the user clicks</w:t>
      </w:r>
      <w:r w:rsidR="003F68F9">
        <w:t xml:space="preserve"> or </w:t>
      </w:r>
      <w:r w:rsidR="008A5D94">
        <w:t>selects</w:t>
      </w:r>
      <w:r w:rsidR="00180027" w:rsidRPr="00180027">
        <w:t xml:space="preserve"> </w:t>
      </w:r>
      <w:r w:rsidR="00180027">
        <w:t xml:space="preserve">specific input fields then clicks the “Remove” Button it will delete that specific input field, but if the </w:t>
      </w:r>
      <w:r w:rsidR="003F68F9">
        <w:t xml:space="preserve">user </w:t>
      </w:r>
      <w:r w:rsidR="00314F93">
        <w:t xml:space="preserve">does not click any input </w:t>
      </w:r>
      <w:r w:rsidR="008A5D94">
        <w:t>field,</w:t>
      </w:r>
      <w:r w:rsidR="00314F93">
        <w:t xml:space="preserve"> </w:t>
      </w:r>
      <w:r w:rsidR="00E55BCA">
        <w:t>then clicks the “Remove” button it will delete the last input field</w:t>
      </w:r>
      <w:r w:rsidR="005762B4">
        <w:t>.</w:t>
      </w:r>
    </w:p>
    <w:p w14:paraId="0AC5B292" w14:textId="56E3D6B1" w:rsidR="005762B4" w:rsidRDefault="00933C90" w:rsidP="006B4C06">
      <w:pPr>
        <w:pStyle w:val="ListParagraph"/>
        <w:numPr>
          <w:ilvl w:val="0"/>
          <w:numId w:val="39"/>
        </w:numPr>
        <w:ind w:left="720"/>
      </w:pPr>
      <w:r w:rsidRPr="009439D2">
        <w:t xml:space="preserve">Click the “Create” button if </w:t>
      </w:r>
      <w:r w:rsidR="009439D2" w:rsidRPr="009439D2">
        <w:t>above is satisfied. It will open the modal.</w:t>
      </w:r>
    </w:p>
    <w:p w14:paraId="1294E595" w14:textId="77777777" w:rsidR="00937168" w:rsidRDefault="00937168" w:rsidP="00937168"/>
    <w:p w14:paraId="7CE32537" w14:textId="50A9F893" w:rsidR="002E6B5E" w:rsidRDefault="00937168" w:rsidP="008C329F">
      <w:r>
        <w:t>Refer to Figure 4.0.</w:t>
      </w:r>
      <w:r w:rsidR="00CC31B2">
        <w:t>4</w:t>
      </w:r>
      <w:r>
        <w:t xml:space="preserve"> in 4.1. Sample Output for the visual guided procedure. </w:t>
      </w:r>
    </w:p>
    <w:p w14:paraId="340F40F9" w14:textId="77777777" w:rsidR="00CC31B2" w:rsidRDefault="00CC31B2" w:rsidP="008C329F"/>
    <w:p w14:paraId="10C6FEA8" w14:textId="4EE8AA07" w:rsidR="00663793" w:rsidRDefault="009439D2" w:rsidP="009439D2">
      <w:r w:rsidRPr="006B4C06">
        <w:rPr>
          <w:b/>
          <w:u w:val="single"/>
        </w:rPr>
        <w:t>Note:</w:t>
      </w:r>
      <w:r>
        <w:t xml:space="preserve"> Clicking the “Download” Button will just alert user if that the </w:t>
      </w:r>
      <w:r w:rsidR="00491F0B">
        <w:t>“Library is not ready for download”</w:t>
      </w:r>
      <w:r w:rsidR="007853D8">
        <w:t xml:space="preserve">. Clicking the input field or the function will </w:t>
      </w:r>
      <w:r w:rsidR="009C5A5E">
        <w:t>allow the</w:t>
      </w:r>
      <w:r w:rsidR="007853D8">
        <w:t xml:space="preserve"> user</w:t>
      </w:r>
      <w:r w:rsidR="009C5A5E">
        <w:t xml:space="preserve"> to delete or edit it</w:t>
      </w:r>
      <w:r w:rsidR="000147DC">
        <w:t xml:space="preserve">. Duplicate </w:t>
      </w:r>
      <w:r w:rsidR="00937168">
        <w:t>functions are</w:t>
      </w:r>
      <w:r w:rsidR="000147DC">
        <w:t xml:space="preserve"> not allowed.</w:t>
      </w:r>
    </w:p>
    <w:p w14:paraId="3D879BE1" w14:textId="3DF8E71C" w:rsidR="007853D8" w:rsidRDefault="007853D8" w:rsidP="009439D2">
      <w:r>
        <w:t xml:space="preserve"> </w:t>
      </w:r>
    </w:p>
    <w:p w14:paraId="59780BD8" w14:textId="77777777" w:rsidR="002E6B5E" w:rsidRDefault="002E6B5E" w:rsidP="002E6B5E"/>
    <w:p w14:paraId="4DDAD2BE" w14:textId="5F154698" w:rsidR="00A05456" w:rsidRDefault="00A05456" w:rsidP="006F4985">
      <w:pPr>
        <w:pStyle w:val="Heading3"/>
      </w:pPr>
      <w:bookmarkStart w:id="149" w:name="_Toc147913994"/>
      <w:commentRangeStart w:id="150"/>
      <w:commentRangeStart w:id="151"/>
      <w:r>
        <w:lastRenderedPageBreak/>
        <w:t>Downloading the Library</w:t>
      </w:r>
      <w:bookmarkEnd w:id="149"/>
    </w:p>
    <w:p w14:paraId="5ED3B30A" w14:textId="0B021E2B" w:rsidR="00A05456" w:rsidRDefault="007248A1" w:rsidP="006F4985">
      <w:r w:rsidRPr="007248A1">
        <w:rPr>
          <w:rStyle w:val="cf01"/>
          <w:sz w:val="20"/>
          <w:szCs w:val="20"/>
        </w:rPr>
        <w:t>To download the library, do the following instructions</w:t>
      </w:r>
      <w:r w:rsidR="00A05456">
        <w:t xml:space="preserve">: </w:t>
      </w:r>
    </w:p>
    <w:p w14:paraId="1ED9E3E2" w14:textId="77777777" w:rsidR="00901379" w:rsidRDefault="00A05456" w:rsidP="00901379">
      <w:pPr>
        <w:pStyle w:val="ListParagraph"/>
        <w:numPr>
          <w:ilvl w:val="0"/>
          <w:numId w:val="45"/>
        </w:numPr>
      </w:pPr>
      <w:r>
        <w:t>User clicks "Download" button.</w:t>
      </w:r>
    </w:p>
    <w:p w14:paraId="60174F07" w14:textId="605D82EC" w:rsidR="00A05456" w:rsidRDefault="00A05456" w:rsidP="002B0504">
      <w:pPr>
        <w:pStyle w:val="ListParagraph"/>
        <w:numPr>
          <w:ilvl w:val="0"/>
          <w:numId w:val="30"/>
        </w:numPr>
        <w:ind w:left="1080"/>
      </w:pPr>
      <w:r>
        <w:t>Sends GET request to /download_library route with library name and type.</w:t>
      </w:r>
    </w:p>
    <w:p w14:paraId="793FB002" w14:textId="5F99B70E" w:rsidR="00A05456" w:rsidRDefault="00A05456" w:rsidP="00901379">
      <w:pPr>
        <w:pStyle w:val="ListParagraph"/>
        <w:numPr>
          <w:ilvl w:val="0"/>
          <w:numId w:val="45"/>
        </w:numPr>
        <w:tabs>
          <w:tab w:val="left" w:pos="810"/>
        </w:tabs>
      </w:pPr>
      <w:r>
        <w:t>Locates and sends the library file back to the frontend for download.</w:t>
      </w:r>
      <w:commentRangeEnd w:id="150"/>
      <w:commentRangeEnd w:id="151"/>
      <w:r w:rsidR="003C3B61">
        <w:rPr>
          <w:rStyle w:val="CommentReference"/>
        </w:rPr>
        <w:commentReference w:id="150"/>
      </w:r>
      <w:r w:rsidR="009F0CAE">
        <w:rPr>
          <w:rStyle w:val="CommentReference"/>
        </w:rPr>
        <w:commentReference w:id="151"/>
      </w:r>
    </w:p>
    <w:p w14:paraId="4F5751C0" w14:textId="77777777" w:rsidR="00B95451" w:rsidRDefault="00B95451" w:rsidP="00B95451">
      <w:pPr>
        <w:tabs>
          <w:tab w:val="left" w:pos="810"/>
        </w:tabs>
      </w:pPr>
    </w:p>
    <w:p w14:paraId="43808C69" w14:textId="00B28788" w:rsidR="00B95451" w:rsidRDefault="00B95451" w:rsidP="00B95451">
      <w:r w:rsidRPr="006B4C06">
        <w:rPr>
          <w:b/>
          <w:u w:val="single"/>
        </w:rPr>
        <w:t>Note:</w:t>
      </w:r>
      <w:r w:rsidR="002F65E2">
        <w:t xml:space="preserve"> If the download button is still disable after the configuring and confirming the library creation/generation</w:t>
      </w:r>
      <w:r w:rsidR="009421C9">
        <w:t>, there something wrong in the compilation of the function, please check</w:t>
      </w:r>
      <w:r w:rsidR="0075076B">
        <w:t xml:space="preserve"> </w:t>
      </w:r>
      <w:r w:rsidR="009421C9">
        <w:t>the function</w:t>
      </w:r>
      <w:r w:rsidR="0075076B">
        <w:t>s and the syntax</w:t>
      </w:r>
      <w:r w:rsidR="002E291A">
        <w:t xml:space="preserve"> that might conflict with the generation of the library</w:t>
      </w:r>
      <w:r>
        <w:t>.</w:t>
      </w:r>
    </w:p>
    <w:p w14:paraId="38F8FFF8" w14:textId="77777777" w:rsidR="00B95451" w:rsidRDefault="00B95451" w:rsidP="00B95451">
      <w:pPr>
        <w:tabs>
          <w:tab w:val="left" w:pos="810"/>
        </w:tabs>
      </w:pPr>
    </w:p>
    <w:p w14:paraId="1B502F38" w14:textId="77777777" w:rsidR="00A05456" w:rsidRDefault="00A05456" w:rsidP="00A05456"/>
    <w:p w14:paraId="6E303FCC" w14:textId="14C4265C" w:rsidR="00A05456" w:rsidRDefault="00901379" w:rsidP="00901379">
      <w:pPr>
        <w:pStyle w:val="Heading3"/>
      </w:pPr>
      <w:bookmarkStart w:id="152" w:name="_Toc147913995"/>
      <w:r>
        <w:t>Display Summary of the Library (Modal)</w:t>
      </w:r>
      <w:bookmarkEnd w:id="152"/>
    </w:p>
    <w:p w14:paraId="12F5074C" w14:textId="3C689B17" w:rsidR="00A05456" w:rsidRDefault="00A05456" w:rsidP="00901379">
      <w:commentRangeStart w:id="153"/>
      <w:commentRangeStart w:id="154"/>
      <w:r>
        <w:t xml:space="preserve">Display a summary of the library to be created. </w:t>
      </w:r>
      <w:commentRangeEnd w:id="153"/>
      <w:commentRangeEnd w:id="154"/>
      <w:r w:rsidR="003C3B61">
        <w:rPr>
          <w:rStyle w:val="CommentReference"/>
        </w:rPr>
        <w:commentReference w:id="153"/>
      </w:r>
      <w:r w:rsidR="009F0CAE">
        <w:rPr>
          <w:rStyle w:val="CommentReference"/>
        </w:rPr>
        <w:commentReference w:id="154"/>
      </w:r>
    </w:p>
    <w:p w14:paraId="5D259A37" w14:textId="33DD5B37" w:rsidR="00A05456" w:rsidRDefault="00A05456" w:rsidP="00901379">
      <w:pPr>
        <w:pStyle w:val="ListParagraph"/>
        <w:numPr>
          <w:ilvl w:val="0"/>
          <w:numId w:val="36"/>
        </w:numPr>
        <w:ind w:left="1080"/>
      </w:pPr>
      <w:r>
        <w:t>Appears when the user clicks "Create" button.</w:t>
      </w:r>
    </w:p>
    <w:p w14:paraId="069A253F" w14:textId="5421D215" w:rsidR="00A05456" w:rsidRDefault="00A05456" w:rsidP="00901379">
      <w:pPr>
        <w:pStyle w:val="ListParagraph"/>
        <w:numPr>
          <w:ilvl w:val="0"/>
          <w:numId w:val="36"/>
        </w:numPr>
        <w:ind w:left="1080"/>
      </w:pPr>
      <w:r>
        <w:t>Shows library name, type, and function inputs.</w:t>
      </w:r>
    </w:p>
    <w:p w14:paraId="3EB52BB3" w14:textId="4E967B1C" w:rsidR="00B02453" w:rsidRDefault="00C05FA3" w:rsidP="00A05456">
      <w:pPr>
        <w:pStyle w:val="ListParagraph"/>
        <w:numPr>
          <w:ilvl w:val="0"/>
          <w:numId w:val="36"/>
        </w:numPr>
        <w:ind w:left="1080"/>
      </w:pPr>
      <w:r>
        <w:t>Users</w:t>
      </w:r>
      <w:r w:rsidR="00A05456">
        <w:t xml:space="preserve"> can confirm or cancel library creation through the modal.</w:t>
      </w:r>
    </w:p>
    <w:p w14:paraId="4686F3D6" w14:textId="77777777" w:rsidR="00AB0417" w:rsidRDefault="00AB0417" w:rsidP="00AB0417"/>
    <w:p w14:paraId="71AE4762" w14:textId="77777777" w:rsidR="00E25A9F" w:rsidRDefault="00E25A9F" w:rsidP="00AB0417"/>
    <w:p w14:paraId="5122CC70" w14:textId="64FB3E0D" w:rsidR="00B02453" w:rsidRPr="003C3B61" w:rsidRDefault="00AB0417" w:rsidP="00AB0417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3C3B61">
        <w:rPr>
          <w:rFonts w:asciiTheme="majorHAnsi" w:hAnsiTheme="majorHAnsi" w:cstheme="majorHAnsi"/>
          <w:b/>
          <w:bCs/>
          <w:sz w:val="24"/>
          <w:szCs w:val="24"/>
        </w:rPr>
        <w:t>3.2:</w:t>
      </w:r>
      <w:r w:rsidR="003100D3" w:rsidRPr="003C3B61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r w:rsidR="00B02453" w:rsidRPr="003C3B61">
        <w:rPr>
          <w:rFonts w:asciiTheme="majorHAnsi" w:hAnsiTheme="majorHAnsi" w:cstheme="majorHAnsi"/>
          <w:b/>
          <w:bCs/>
          <w:sz w:val="24"/>
          <w:szCs w:val="24"/>
        </w:rPr>
        <w:t>Web Application Backend Architecture</w:t>
      </w:r>
    </w:p>
    <w:p w14:paraId="0AE05CA9" w14:textId="77777777" w:rsidR="00B02453" w:rsidRDefault="00D05699" w:rsidP="00E25A9F">
      <w:pPr>
        <w:jc w:val="center"/>
      </w:pPr>
      <w:r w:rsidRPr="003100D3">
        <w:rPr>
          <w:noProof/>
        </w:rPr>
        <w:drawing>
          <wp:inline distT="0" distB="0" distL="0" distR="0" wp14:anchorId="483CC5EA" wp14:editId="10956AB2">
            <wp:extent cx="2764790" cy="2099945"/>
            <wp:effectExtent l="0" t="0" r="0" b="0"/>
            <wp:docPr id="1843995872" name="Picture 1843995872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95872" name="Picture 1" descr="A screen shot of a phone&#10;&#10;Description automatically generated"/>
                    <pic:cNvPicPr/>
                  </pic:nvPicPr>
                  <pic:blipFill rotWithShape="1">
                    <a:blip r:embed="rId19"/>
                    <a:srcRect b="61267"/>
                    <a:stretch/>
                  </pic:blipFill>
                  <pic:spPr bwMode="auto">
                    <a:xfrm>
                      <a:off x="0" y="0"/>
                      <a:ext cx="2764790" cy="209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FA5BB" w14:textId="108CF6AF" w:rsidR="00B76237" w:rsidRPr="003100D3" w:rsidRDefault="003100D3" w:rsidP="00E25A9F">
      <w:pPr>
        <w:jc w:val="center"/>
        <w:rPr>
          <w:i/>
          <w:iCs/>
        </w:rPr>
      </w:pPr>
      <w:bookmarkStart w:id="155" w:name="_Ref82128988"/>
      <w:bookmarkStart w:id="156" w:name="_Ref82129055"/>
      <w:r>
        <w:t>Figure 3</w:t>
      </w:r>
      <w:r w:rsidR="0078487D">
        <w:t>.1</w:t>
      </w:r>
      <w:r>
        <w:t xml:space="preserve">: </w:t>
      </w:r>
      <w:r>
        <w:rPr>
          <w:i/>
          <w:iCs/>
        </w:rPr>
        <w:t>Backend</w:t>
      </w:r>
      <w:r w:rsidRPr="002873DD">
        <w:rPr>
          <w:i/>
          <w:iCs/>
        </w:rPr>
        <w:t xml:space="preserve"> </w:t>
      </w:r>
      <w:r>
        <w:rPr>
          <w:i/>
          <w:iCs/>
        </w:rPr>
        <w:t xml:space="preserve">Architecture </w:t>
      </w:r>
      <w:r w:rsidRPr="002873DD">
        <w:rPr>
          <w:i/>
          <w:iCs/>
        </w:rPr>
        <w:t>Design</w:t>
      </w:r>
    </w:p>
    <w:p w14:paraId="6F09EF52" w14:textId="02F08C51" w:rsidR="7E45BA97" w:rsidRDefault="00211BFA" w:rsidP="00211BFA">
      <w:pPr>
        <w:pStyle w:val="Heading1"/>
      </w:pPr>
      <w:bookmarkStart w:id="157" w:name="_Toc147913996"/>
      <w:r>
        <w:lastRenderedPageBreak/>
        <w:t>Appendix</w:t>
      </w:r>
      <w:bookmarkEnd w:id="155"/>
      <w:bookmarkEnd w:id="156"/>
      <w:bookmarkEnd w:id="157"/>
    </w:p>
    <w:p w14:paraId="37D2FEA2" w14:textId="1EC1710E" w:rsidR="00211BFA" w:rsidRDefault="00211BFA" w:rsidP="00211BFA">
      <w:pPr>
        <w:pStyle w:val="Heading2"/>
      </w:pPr>
      <w:bookmarkStart w:id="158" w:name="_Toc147913997"/>
      <w:r>
        <w:t>Sample Output</w:t>
      </w:r>
      <w:bookmarkEnd w:id="158"/>
    </w:p>
    <w:p w14:paraId="7F9FFDA7" w14:textId="5C501C69" w:rsidR="00211BFA" w:rsidRDefault="00850891" w:rsidP="00211BFA">
      <w:r w:rsidRPr="00850891">
        <w:rPr>
          <w:noProof/>
        </w:rPr>
        <w:drawing>
          <wp:anchor distT="0" distB="0" distL="114300" distR="114300" simplePos="0" relativeHeight="251658243" behindDoc="0" locked="0" layoutInCell="1" allowOverlap="1" wp14:anchorId="4DCE3ABA" wp14:editId="7E5D918A">
            <wp:simplePos x="0" y="0"/>
            <wp:positionH relativeFrom="margin">
              <wp:align>left</wp:align>
            </wp:positionH>
            <wp:positionV relativeFrom="margin">
              <wp:posOffset>862523</wp:posOffset>
            </wp:positionV>
            <wp:extent cx="6120130" cy="5828665"/>
            <wp:effectExtent l="0" t="0" r="0" b="635"/>
            <wp:wrapSquare wrapText="bothSides"/>
            <wp:docPr id="225306014" name="Picture 22530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60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F0EC5" w14:textId="1E4D3DC2" w:rsidR="00850891" w:rsidRDefault="00850891" w:rsidP="0004773F">
      <w:pPr>
        <w:ind w:left="2520" w:firstLine="840"/>
        <w:rPr>
          <w:i/>
          <w:iCs/>
        </w:rPr>
      </w:pPr>
      <w:r>
        <w:t>Figure 4.</w:t>
      </w:r>
      <w:r w:rsidR="00FA5145">
        <w:t>0.1</w:t>
      </w:r>
      <w:r>
        <w:t xml:space="preserve">: </w:t>
      </w:r>
      <w:r>
        <w:rPr>
          <w:i/>
          <w:iCs/>
        </w:rPr>
        <w:t>Adding C Files to the left panel.</w:t>
      </w:r>
    </w:p>
    <w:p w14:paraId="693B2DF9" w14:textId="77777777" w:rsidR="00850891" w:rsidRDefault="00850891" w:rsidP="00850891">
      <w:pPr>
        <w:rPr>
          <w:i/>
          <w:iCs/>
        </w:rPr>
      </w:pPr>
    </w:p>
    <w:p w14:paraId="54C1FD31" w14:textId="77777777" w:rsidR="00850891" w:rsidRDefault="00850891" w:rsidP="00850891">
      <w:pPr>
        <w:rPr>
          <w:i/>
          <w:iCs/>
        </w:rPr>
      </w:pPr>
    </w:p>
    <w:p w14:paraId="79B701C7" w14:textId="77777777" w:rsidR="00850891" w:rsidRDefault="00850891" w:rsidP="00850891">
      <w:pPr>
        <w:rPr>
          <w:i/>
          <w:iCs/>
        </w:rPr>
      </w:pPr>
    </w:p>
    <w:p w14:paraId="412CE28A" w14:textId="77777777" w:rsidR="00850891" w:rsidRDefault="00850891" w:rsidP="00850891">
      <w:pPr>
        <w:rPr>
          <w:i/>
          <w:iCs/>
        </w:rPr>
      </w:pPr>
    </w:p>
    <w:p w14:paraId="5B14BB10" w14:textId="77777777" w:rsidR="00850891" w:rsidRDefault="00850891" w:rsidP="00850891">
      <w:pPr>
        <w:rPr>
          <w:i/>
          <w:iCs/>
        </w:rPr>
      </w:pPr>
    </w:p>
    <w:p w14:paraId="0A7F0169" w14:textId="77777777" w:rsidR="00850891" w:rsidRDefault="00850891" w:rsidP="00850891">
      <w:pPr>
        <w:rPr>
          <w:i/>
          <w:iCs/>
        </w:rPr>
      </w:pPr>
    </w:p>
    <w:p w14:paraId="6ED1F123" w14:textId="77777777" w:rsidR="00850891" w:rsidRDefault="00850891" w:rsidP="00850891">
      <w:pPr>
        <w:rPr>
          <w:i/>
          <w:iCs/>
        </w:rPr>
      </w:pPr>
    </w:p>
    <w:p w14:paraId="10D3CEEA" w14:textId="77777777" w:rsidR="00850891" w:rsidRDefault="00850891" w:rsidP="00850891">
      <w:pPr>
        <w:rPr>
          <w:i/>
          <w:iCs/>
        </w:rPr>
      </w:pPr>
    </w:p>
    <w:p w14:paraId="59EBB91B" w14:textId="09B14A63" w:rsidR="00850891" w:rsidRDefault="002D4F43" w:rsidP="00850891">
      <w:pPr>
        <w:rPr>
          <w:i/>
          <w:iCs/>
        </w:rPr>
      </w:pPr>
      <w:r w:rsidRPr="002D4F43">
        <w:rPr>
          <w:i/>
          <w:iCs/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717F7315" wp14:editId="5E99EBDD">
            <wp:simplePos x="0" y="0"/>
            <wp:positionH relativeFrom="margin">
              <wp:posOffset>205740</wp:posOffset>
            </wp:positionH>
            <wp:positionV relativeFrom="margin">
              <wp:posOffset>-6350</wp:posOffset>
            </wp:positionV>
            <wp:extent cx="5687060" cy="8692515"/>
            <wp:effectExtent l="0" t="0" r="8890" b="0"/>
            <wp:wrapSquare wrapText="bothSides"/>
            <wp:docPr id="481795463" name="Picture 481795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95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869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0DC5D0" w14:textId="39BF33B4" w:rsidR="00850891" w:rsidRDefault="00850891" w:rsidP="0004773F">
      <w:pPr>
        <w:ind w:left="1680" w:firstLine="840"/>
        <w:rPr>
          <w:i/>
          <w:iCs/>
        </w:rPr>
      </w:pPr>
      <w:r>
        <w:rPr>
          <w:i/>
          <w:iCs/>
        </w:rPr>
        <w:t>Figure 4.</w:t>
      </w:r>
      <w:r w:rsidR="002916AF">
        <w:rPr>
          <w:i/>
          <w:iCs/>
        </w:rPr>
        <w:t>0.2</w:t>
      </w:r>
      <w:r>
        <w:rPr>
          <w:i/>
          <w:iCs/>
        </w:rPr>
        <w:t>: Adding Extracted Functions to the right panel.</w:t>
      </w:r>
    </w:p>
    <w:p w14:paraId="71C15266" w14:textId="53270E93" w:rsidR="00850891" w:rsidRDefault="00850891" w:rsidP="00850891">
      <w:r w:rsidRPr="00850891">
        <w:rPr>
          <w:noProof/>
        </w:rPr>
        <w:lastRenderedPageBreak/>
        <w:drawing>
          <wp:inline distT="0" distB="0" distL="0" distR="0" wp14:anchorId="1C670B79" wp14:editId="12413FF2">
            <wp:extent cx="6120130" cy="7030085"/>
            <wp:effectExtent l="0" t="0" r="0" b="0"/>
            <wp:docPr id="786668519" name="Picture 78666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685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4D21" w14:textId="023812FF" w:rsidR="00850891" w:rsidRDefault="00850891" w:rsidP="0004773F">
      <w:pPr>
        <w:ind w:left="1680" w:firstLine="840"/>
        <w:rPr>
          <w:i/>
          <w:iCs/>
        </w:rPr>
      </w:pPr>
      <w:r>
        <w:rPr>
          <w:i/>
          <w:iCs/>
        </w:rPr>
        <w:t>Figure 4.</w:t>
      </w:r>
      <w:r w:rsidR="002916AF">
        <w:rPr>
          <w:i/>
          <w:iCs/>
        </w:rPr>
        <w:t>0.3</w:t>
      </w:r>
      <w:r>
        <w:rPr>
          <w:i/>
          <w:iCs/>
        </w:rPr>
        <w:t>: Adding All Extracted Functions to the right panel.</w:t>
      </w:r>
    </w:p>
    <w:p w14:paraId="45DF16E0" w14:textId="573D4008" w:rsidR="00850891" w:rsidRDefault="00850891" w:rsidP="00850891"/>
    <w:p w14:paraId="6F815984" w14:textId="77777777" w:rsidR="00850891" w:rsidRDefault="00850891" w:rsidP="00850891"/>
    <w:p w14:paraId="4490A90E" w14:textId="77777777" w:rsidR="00850891" w:rsidRDefault="00850891" w:rsidP="00850891"/>
    <w:p w14:paraId="62793E88" w14:textId="77777777" w:rsidR="00850891" w:rsidRDefault="00850891" w:rsidP="00850891"/>
    <w:p w14:paraId="7FBC27B0" w14:textId="77777777" w:rsidR="00850891" w:rsidRDefault="00850891" w:rsidP="00850891"/>
    <w:p w14:paraId="1ABE9181" w14:textId="77777777" w:rsidR="00850891" w:rsidRDefault="00850891" w:rsidP="00850891"/>
    <w:p w14:paraId="178551AD" w14:textId="77777777" w:rsidR="00850891" w:rsidRDefault="00850891" w:rsidP="00850891"/>
    <w:p w14:paraId="08636EEE" w14:textId="77777777" w:rsidR="00850891" w:rsidRDefault="00850891" w:rsidP="00850891"/>
    <w:p w14:paraId="3A78E89E" w14:textId="08FB75A8" w:rsidR="00850891" w:rsidRDefault="00850891" w:rsidP="00850891">
      <w:r w:rsidRPr="00850891">
        <w:rPr>
          <w:noProof/>
        </w:rPr>
        <w:lastRenderedPageBreak/>
        <w:drawing>
          <wp:inline distT="0" distB="0" distL="0" distR="0" wp14:anchorId="31DD6973" wp14:editId="482564F2">
            <wp:extent cx="6120130" cy="8684260"/>
            <wp:effectExtent l="0" t="0" r="0" b="2540"/>
            <wp:docPr id="631548242" name="Picture 63154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482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FC1" w14:textId="02604867" w:rsidR="00850891" w:rsidRDefault="00850891" w:rsidP="0004773F">
      <w:pPr>
        <w:ind w:left="1680"/>
        <w:rPr>
          <w:i/>
          <w:iCs/>
        </w:rPr>
      </w:pPr>
      <w:r>
        <w:rPr>
          <w:i/>
          <w:iCs/>
        </w:rPr>
        <w:t>Figure 4.</w:t>
      </w:r>
      <w:r w:rsidR="002916AF">
        <w:rPr>
          <w:i/>
          <w:iCs/>
        </w:rPr>
        <w:t>0.4</w:t>
      </w:r>
      <w:r>
        <w:rPr>
          <w:i/>
          <w:iCs/>
        </w:rPr>
        <w:t xml:space="preserve">: </w:t>
      </w:r>
      <w:r w:rsidRPr="00850891">
        <w:rPr>
          <w:i/>
          <w:iCs/>
        </w:rPr>
        <w:t>CONFIGURING THE RIGHT PANEL FOR THE LIBRARY CREATION</w:t>
      </w:r>
    </w:p>
    <w:p w14:paraId="20CCBE51" w14:textId="77777777" w:rsidR="00850891" w:rsidRPr="00850891" w:rsidRDefault="00850891" w:rsidP="00850891"/>
    <w:sectPr w:rsidR="00850891" w:rsidRPr="00850891" w:rsidSect="00163749">
      <w:headerReference w:type="default" r:id="rId24"/>
      <w:footerReference w:type="default" r:id="rId25"/>
      <w:pgSz w:w="11906" w:h="16838"/>
      <w:pgMar w:top="851" w:right="1134" w:bottom="1560" w:left="1134" w:header="567" w:footer="567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69" w:author="Author" w:initials="A">
    <w:p w14:paraId="3311C8C7" w14:textId="77777777" w:rsidR="00110D66" w:rsidRDefault="00110D66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70" w:author="Author" w:initials="A">
    <w:p w14:paraId="53C80B58" w14:textId="315A37AB" w:rsidR="003C6A69" w:rsidRDefault="003C6A69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Please delete older entries. You are the initial draft document. Use 0.01 as Revision history.</w:t>
      </w:r>
    </w:p>
  </w:comment>
  <w:comment w:id="124" w:author="Author" w:initials="A">
    <w:p w14:paraId="259A12AC" w14:textId="77777777" w:rsidR="008A5D94" w:rsidRDefault="008A5D94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125" w:author="Author" w:initials="A">
    <w:p w14:paraId="41D983A4" w14:textId="635FEE73" w:rsidR="003C6A69" w:rsidRDefault="003C6A69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Please mind the text alignment of the whole document. Comparing to Overview, this section is more far back in indention.</w:t>
      </w:r>
    </w:p>
  </w:comment>
  <w:comment w:id="128" w:author="Author" w:initials="A">
    <w:p w14:paraId="15C4E98C" w14:textId="77777777" w:rsidR="006F2434" w:rsidRDefault="006F2434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129" w:author="Author" w:initials="A">
    <w:p w14:paraId="3E405B5A" w14:textId="77777777" w:rsidR="003C6A69" w:rsidRDefault="003C6A69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You may add a little description saying "The Right Panel is capable of  the following features:"</w:t>
      </w:r>
    </w:p>
  </w:comment>
  <w:comment w:id="130" w:author="Author" w:initials="A">
    <w:p w14:paraId="45FD6E13" w14:textId="77777777" w:rsidR="003C6A69" w:rsidRDefault="003C6A69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Please apply to Left, Middle, and Modal features.</w:t>
      </w:r>
    </w:p>
  </w:comment>
  <w:comment w:id="131" w:author="Author" w:initials="A">
    <w:p w14:paraId="2674BBB3" w14:textId="77777777" w:rsidR="003C6A69" w:rsidRDefault="003C6A69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 xml:space="preserve">Also, kindly make this as heading like 1.2.1 </w:t>
      </w:r>
    </w:p>
  </w:comment>
  <w:comment w:id="137" w:author="Author" w:initials="A">
    <w:p w14:paraId="030486E4" w14:textId="77777777" w:rsidR="006F2434" w:rsidRDefault="006F2434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138" w:author="Author" w:initials="A">
    <w:p w14:paraId="5EF68465" w14:textId="47E13F6E" w:rsidR="003C6A69" w:rsidRDefault="003C6A69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Photo captions should be aligned center.</w:t>
      </w:r>
    </w:p>
  </w:comment>
  <w:comment w:id="141" w:author="Author" w:initials="A">
    <w:p w14:paraId="7491C3A8" w14:textId="77777777" w:rsidR="003D2340" w:rsidRDefault="003D2340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142" w:author="Author" w:initials="A">
    <w:p w14:paraId="750ED4A4" w14:textId="13800D5C" w:rsidR="009F0CAE" w:rsidRDefault="009F0CAE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For this seciton, please fix alignment and bullets used.</w:t>
      </w:r>
    </w:p>
  </w:comment>
  <w:comment w:id="150" w:author="Author" w:initials="A">
    <w:p w14:paraId="651054E0" w14:textId="77777777" w:rsidR="003C3B61" w:rsidRDefault="003C3B61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151" w:author="Author" w:initials="A">
    <w:p w14:paraId="6F6D3D64" w14:textId="24C5BB00" w:rsidR="009F0CAE" w:rsidRDefault="009F0CAE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I think for this one, better if you use numbers in the Process part then make the "Process" as description (e.g. To download the library, do the following instructions)</w:t>
      </w:r>
    </w:p>
  </w:comment>
  <w:comment w:id="153" w:author="Author" w:initials="A">
    <w:p w14:paraId="60DAEBF1" w14:textId="77777777" w:rsidR="003C3B61" w:rsidRDefault="003C3B61" w:rsidP="00704F4B">
      <w:pPr>
        <w:pStyle w:val="CommentText"/>
        <w:jc w:val="left"/>
      </w:pPr>
      <w:r>
        <w:rPr>
          <w:rStyle w:val="CommentReference"/>
        </w:rPr>
        <w:annotationRef/>
      </w:r>
      <w:r>
        <w:t>RESOLVED!</w:t>
      </w:r>
    </w:p>
  </w:comment>
  <w:comment w:id="154" w:author="Author" w:initials="A">
    <w:p w14:paraId="62221C29" w14:textId="7BE1FA88" w:rsidR="009F0CAE" w:rsidRDefault="009F0CAE" w:rsidP="00704F4B">
      <w:pPr>
        <w:pStyle w:val="CommentText"/>
        <w:jc w:val="left"/>
      </w:pPr>
      <w:r>
        <w:rPr>
          <w:rStyle w:val="CommentReference"/>
        </w:rPr>
        <w:annotationRef/>
      </w:r>
      <w:r>
        <w:rPr>
          <w:lang w:val="en-PH"/>
        </w:rPr>
        <w:t>Make this as description format.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311C8C7" w15:done="0"/>
  <w15:commentEx w15:paraId="53C80B58" w15:done="1"/>
  <w15:commentEx w15:paraId="259A12AC" w15:done="0"/>
  <w15:commentEx w15:paraId="41D983A4" w15:done="1"/>
  <w15:commentEx w15:paraId="15C4E98C" w15:done="0"/>
  <w15:commentEx w15:paraId="3E405B5A" w15:done="1"/>
  <w15:commentEx w15:paraId="45FD6E13" w15:paraIdParent="3E405B5A" w15:done="1"/>
  <w15:commentEx w15:paraId="2674BBB3" w15:paraIdParent="3E405B5A" w15:done="1"/>
  <w15:commentEx w15:paraId="030486E4" w15:done="0"/>
  <w15:commentEx w15:paraId="5EF68465" w15:done="1"/>
  <w15:commentEx w15:paraId="7491C3A8" w15:done="0"/>
  <w15:commentEx w15:paraId="750ED4A4" w15:done="1"/>
  <w15:commentEx w15:paraId="651054E0" w15:done="0"/>
  <w15:commentEx w15:paraId="6F6D3D64" w15:done="1"/>
  <w15:commentEx w15:paraId="60DAEBF1" w15:done="0"/>
  <w15:commentEx w15:paraId="62221C29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311C8C7" w16cid:durableId="5E073805"/>
  <w16cid:commentId w16cid:paraId="53C80B58" w16cid:durableId="0FA2EDAA"/>
  <w16cid:commentId w16cid:paraId="259A12AC" w16cid:durableId="7868166A"/>
  <w16cid:commentId w16cid:paraId="41D983A4" w16cid:durableId="674F5542"/>
  <w16cid:commentId w16cid:paraId="15C4E98C" w16cid:durableId="1A10A977"/>
  <w16cid:commentId w16cid:paraId="3E405B5A" w16cid:durableId="785A81CC"/>
  <w16cid:commentId w16cid:paraId="45FD6E13" w16cid:durableId="230B41B5"/>
  <w16cid:commentId w16cid:paraId="2674BBB3" w16cid:durableId="65144F16"/>
  <w16cid:commentId w16cid:paraId="030486E4" w16cid:durableId="73F2E0D9"/>
  <w16cid:commentId w16cid:paraId="5EF68465" w16cid:durableId="76B0FBDC"/>
  <w16cid:commentId w16cid:paraId="7491C3A8" w16cid:durableId="643D0104"/>
  <w16cid:commentId w16cid:paraId="750ED4A4" w16cid:durableId="456E6FD4"/>
  <w16cid:commentId w16cid:paraId="651054E0" w16cid:durableId="2B61C602"/>
  <w16cid:commentId w16cid:paraId="6F6D3D64" w16cid:durableId="768E3B94"/>
  <w16cid:commentId w16cid:paraId="60DAEBF1" w16cid:durableId="14F51EE2"/>
  <w16cid:commentId w16cid:paraId="62221C29" w16cid:durableId="38C5150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C50CA" w14:textId="77777777" w:rsidR="00CB7D7E" w:rsidRDefault="00CB7D7E" w:rsidP="00AB1DF9">
      <w:r>
        <w:separator/>
      </w:r>
    </w:p>
    <w:p w14:paraId="17045417" w14:textId="77777777" w:rsidR="00CB7D7E" w:rsidRDefault="00CB7D7E" w:rsidP="00AB1DF9"/>
  </w:endnote>
  <w:endnote w:type="continuationSeparator" w:id="0">
    <w:p w14:paraId="46D817B4" w14:textId="77777777" w:rsidR="00CB7D7E" w:rsidRDefault="00CB7D7E" w:rsidP="00AB1DF9">
      <w:r>
        <w:continuationSeparator/>
      </w:r>
    </w:p>
    <w:p w14:paraId="6B123D5D" w14:textId="77777777" w:rsidR="00CB7D7E" w:rsidRDefault="00CB7D7E" w:rsidP="00AB1DF9"/>
  </w:endnote>
  <w:endnote w:type="continuationNotice" w:id="1">
    <w:p w14:paraId="7BD0F61C" w14:textId="77777777" w:rsidR="00CB7D7E" w:rsidRDefault="00CB7D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7611B" w14:textId="77777777" w:rsidR="007A0BF1" w:rsidRDefault="007A0BF1">
    <w:pPr>
      <w:pStyle w:val="Footer"/>
    </w:pPr>
    <w:r>
      <w:rPr>
        <w:noProof/>
        <w:lang w:val="en-PH"/>
      </w:rPr>
      <mc:AlternateContent>
        <mc:Choice Requires="wpg">
          <w:drawing>
            <wp:anchor distT="0" distB="0" distL="114300" distR="114300" simplePos="0" relativeHeight="251658240" behindDoc="1" locked="0" layoutInCell="1" allowOverlap="0" wp14:anchorId="175EBA59" wp14:editId="281F9F4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75640" cy="2340000"/>
              <wp:effectExtent l="0" t="0" r="0" b="3175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5640" cy="2340000"/>
                        <a:chOff x="0" y="0"/>
                        <a:chExt cx="7775640" cy="2340008"/>
                      </a:xfrm>
                    </wpg:grpSpPr>
                    <wps:wsp>
                      <wps:cNvPr id="252" name="正方形/長方形 252"/>
                      <wps:cNvSpPr/>
                      <wps:spPr>
                        <a:xfrm>
                          <a:off x="0" y="0"/>
                          <a:ext cx="7775640" cy="2340008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A0D8AD"/>
                            </a:gs>
                            <a:gs pos="10000">
                              <a:srgbClr val="65B3A4"/>
                            </a:gs>
                            <a:gs pos="75000">
                              <a:schemeClr val="tx2"/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2" name="グループ化 133"/>
                      <wpg:cNvGrpSpPr>
                        <a:grpSpLocks noChangeAspect="1"/>
                      </wpg:cNvGrpSpPr>
                      <wpg:grpSpPr>
                        <a:xfrm>
                          <a:off x="4039737" y="1733266"/>
                          <a:ext cx="3319920" cy="262440"/>
                          <a:chOff x="0" y="0"/>
                          <a:chExt cx="9210942" cy="729159"/>
                        </a:xfrm>
                        <a:solidFill>
                          <a:schemeClr val="bg1"/>
                        </a:solidFill>
                      </wpg:grpSpPr>
                      <wps:wsp>
                        <wps:cNvPr id="4" name="Freeform 5">
                          <a:extLst>
                            <a:ext uri="{FF2B5EF4-FFF2-40B4-BE49-F238E27FC236}">
                              <a16:creationId xmlns:a16="http://schemas.microsoft.com/office/drawing/2014/main" id="{F2270C32-E1EA-4F5F-9E37-312080C2AEBC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541314" y="31702"/>
                            <a:ext cx="853330" cy="669717"/>
                          </a:xfrm>
                          <a:custGeom>
                            <a:avLst/>
                            <a:gdLst>
                              <a:gd name="T0" fmla="*/ 0 w 461"/>
                              <a:gd name="T1" fmla="*/ 0 h 361"/>
                              <a:gd name="T2" fmla="*/ 116 w 461"/>
                              <a:gd name="T3" fmla="*/ 0 h 361"/>
                              <a:gd name="T4" fmla="*/ 188 w 461"/>
                              <a:gd name="T5" fmla="*/ 39 h 361"/>
                              <a:gd name="T6" fmla="*/ 392 w 461"/>
                              <a:gd name="T7" fmla="*/ 264 h 361"/>
                              <a:gd name="T8" fmla="*/ 392 w 461"/>
                              <a:gd name="T9" fmla="*/ 0 h 361"/>
                              <a:gd name="T10" fmla="*/ 461 w 461"/>
                              <a:gd name="T11" fmla="*/ 0 h 361"/>
                              <a:gd name="T12" fmla="*/ 461 w 461"/>
                              <a:gd name="T13" fmla="*/ 361 h 361"/>
                              <a:gd name="T14" fmla="*/ 340 w 461"/>
                              <a:gd name="T15" fmla="*/ 361 h 361"/>
                              <a:gd name="T16" fmla="*/ 273 w 461"/>
                              <a:gd name="T17" fmla="*/ 331 h 361"/>
                              <a:gd name="T18" fmla="*/ 69 w 461"/>
                              <a:gd name="T19" fmla="*/ 105 h 361"/>
                              <a:gd name="T20" fmla="*/ 69 w 461"/>
                              <a:gd name="T21" fmla="*/ 361 h 361"/>
                              <a:gd name="T22" fmla="*/ 0 w 461"/>
                              <a:gd name="T23" fmla="*/ 361 h 361"/>
                              <a:gd name="T24" fmla="*/ 0 w 461"/>
                              <a:gd name="T25" fmla="*/ 0 h 3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61" h="361">
                                <a:moveTo>
                                  <a:pt x="0" y="0"/>
                                </a:moveTo>
                                <a:cubicBezTo>
                                  <a:pt x="116" y="0"/>
                                  <a:pt x="116" y="0"/>
                                  <a:pt x="116" y="0"/>
                                </a:cubicBezTo>
                                <a:cubicBezTo>
                                  <a:pt x="143" y="0"/>
                                  <a:pt x="174" y="25"/>
                                  <a:pt x="188" y="39"/>
                                </a:cubicBezTo>
                                <a:cubicBezTo>
                                  <a:pt x="392" y="264"/>
                                  <a:pt x="392" y="264"/>
                                  <a:pt x="392" y="264"/>
                                </a:cubicBezTo>
                                <a:cubicBezTo>
                                  <a:pt x="392" y="0"/>
                                  <a:pt x="392" y="0"/>
                                  <a:pt x="392" y="0"/>
                                </a:cubicBezTo>
                                <a:cubicBezTo>
                                  <a:pt x="461" y="0"/>
                                  <a:pt x="461" y="0"/>
                                  <a:pt x="461" y="0"/>
                                </a:cubicBezTo>
                                <a:cubicBezTo>
                                  <a:pt x="461" y="361"/>
                                  <a:pt x="461" y="361"/>
                                  <a:pt x="461" y="361"/>
                                </a:cubicBezTo>
                                <a:cubicBezTo>
                                  <a:pt x="340" y="361"/>
                                  <a:pt x="340" y="361"/>
                                  <a:pt x="340" y="361"/>
                                </a:cubicBezTo>
                                <a:cubicBezTo>
                                  <a:pt x="319" y="360"/>
                                  <a:pt x="297" y="356"/>
                                  <a:pt x="273" y="331"/>
                                </a:cubicBezTo>
                                <a:cubicBezTo>
                                  <a:pt x="69" y="105"/>
                                  <a:pt x="69" y="105"/>
                                  <a:pt x="69" y="105"/>
                                </a:cubicBezTo>
                                <a:cubicBezTo>
                                  <a:pt x="69" y="361"/>
                                  <a:pt x="69" y="361"/>
                                  <a:pt x="69" y="361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6">
                          <a:extLst>
                            <a:ext uri="{FF2B5EF4-FFF2-40B4-BE49-F238E27FC236}">
                              <a16:creationId xmlns:a16="http://schemas.microsoft.com/office/drawing/2014/main" id="{F03192C6-0C4E-4A46-817F-4606BD54397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8348365" y="0"/>
                            <a:ext cx="862577" cy="729159"/>
                          </a:xfrm>
                          <a:custGeom>
                            <a:avLst/>
                            <a:gdLst>
                              <a:gd name="T0" fmla="*/ 466 w 466"/>
                              <a:gd name="T1" fmla="*/ 380 h 393"/>
                              <a:gd name="T2" fmla="*/ 216 w 466"/>
                              <a:gd name="T3" fmla="*/ 386 h 393"/>
                              <a:gd name="T4" fmla="*/ 74 w 466"/>
                              <a:gd name="T5" fmla="*/ 348 h 393"/>
                              <a:gd name="T6" fmla="*/ 1 w 466"/>
                              <a:gd name="T7" fmla="*/ 195 h 393"/>
                              <a:gd name="T8" fmla="*/ 66 w 466"/>
                              <a:gd name="T9" fmla="*/ 51 h 393"/>
                              <a:gd name="T10" fmla="*/ 168 w 466"/>
                              <a:gd name="T11" fmla="*/ 17 h 393"/>
                              <a:gd name="T12" fmla="*/ 461 w 466"/>
                              <a:gd name="T13" fmla="*/ 14 h 393"/>
                              <a:gd name="T14" fmla="*/ 461 w 466"/>
                              <a:gd name="T15" fmla="*/ 66 h 393"/>
                              <a:gd name="T16" fmla="*/ 188 w 466"/>
                              <a:gd name="T17" fmla="*/ 101 h 393"/>
                              <a:gd name="T18" fmla="*/ 159 w 466"/>
                              <a:gd name="T19" fmla="*/ 193 h 393"/>
                              <a:gd name="T20" fmla="*/ 275 w 466"/>
                              <a:gd name="T21" fmla="*/ 330 h 393"/>
                              <a:gd name="T22" fmla="*/ 466 w 466"/>
                              <a:gd name="T23" fmla="*/ 321 h 393"/>
                              <a:gd name="T24" fmla="*/ 466 w 466"/>
                              <a:gd name="T25" fmla="*/ 380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66" h="393">
                                <a:moveTo>
                                  <a:pt x="466" y="380"/>
                                </a:moveTo>
                                <a:cubicBezTo>
                                  <a:pt x="383" y="392"/>
                                  <a:pt x="300" y="393"/>
                                  <a:pt x="216" y="386"/>
                                </a:cubicBezTo>
                                <a:cubicBezTo>
                                  <a:pt x="166" y="381"/>
                                  <a:pt x="118" y="371"/>
                                  <a:pt x="74" y="348"/>
                                </a:cubicBezTo>
                                <a:cubicBezTo>
                                  <a:pt x="18" y="319"/>
                                  <a:pt x="0" y="254"/>
                                  <a:pt x="1" y="195"/>
                                </a:cubicBezTo>
                                <a:cubicBezTo>
                                  <a:pt x="2" y="141"/>
                                  <a:pt x="18" y="83"/>
                                  <a:pt x="66" y="51"/>
                                </a:cubicBezTo>
                                <a:cubicBezTo>
                                  <a:pt x="98" y="31"/>
                                  <a:pt x="132" y="24"/>
                                  <a:pt x="168" y="17"/>
                                </a:cubicBezTo>
                                <a:cubicBezTo>
                                  <a:pt x="267" y="0"/>
                                  <a:pt x="365" y="4"/>
                                  <a:pt x="461" y="14"/>
                                </a:cubicBezTo>
                                <a:cubicBezTo>
                                  <a:pt x="461" y="66"/>
                                  <a:pt x="461" y="66"/>
                                  <a:pt x="461" y="66"/>
                                </a:cubicBezTo>
                                <a:cubicBezTo>
                                  <a:pt x="348" y="44"/>
                                  <a:pt x="229" y="49"/>
                                  <a:pt x="188" y="101"/>
                                </a:cubicBezTo>
                                <a:cubicBezTo>
                                  <a:pt x="162" y="134"/>
                                  <a:pt x="159" y="166"/>
                                  <a:pt x="159" y="193"/>
                                </a:cubicBezTo>
                                <a:cubicBezTo>
                                  <a:pt x="159" y="242"/>
                                  <a:pt x="176" y="316"/>
                                  <a:pt x="275" y="330"/>
                                </a:cubicBezTo>
                                <a:cubicBezTo>
                                  <a:pt x="340" y="340"/>
                                  <a:pt x="404" y="333"/>
                                  <a:pt x="466" y="321"/>
                                </a:cubicBezTo>
                                <a:lnTo>
                                  <a:pt x="466" y="38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7">
                          <a:extLst>
                            <a:ext uri="{FF2B5EF4-FFF2-40B4-BE49-F238E27FC236}">
                              <a16:creationId xmlns:a16="http://schemas.microsoft.com/office/drawing/2014/main" id="{C58815B9-EF8D-4711-AD3C-29A8DBD165B8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7506925" y="31702"/>
                            <a:ext cx="797850" cy="681606"/>
                          </a:xfrm>
                          <a:custGeom>
                            <a:avLst/>
                            <a:gdLst>
                              <a:gd name="T0" fmla="*/ 212 w 431"/>
                              <a:gd name="T1" fmla="*/ 307 h 367"/>
                              <a:gd name="T2" fmla="*/ 431 w 431"/>
                              <a:gd name="T3" fmla="*/ 307 h 367"/>
                              <a:gd name="T4" fmla="*/ 431 w 431"/>
                              <a:gd name="T5" fmla="*/ 361 h 367"/>
                              <a:gd name="T6" fmla="*/ 111 w 431"/>
                              <a:gd name="T7" fmla="*/ 363 h 367"/>
                              <a:gd name="T8" fmla="*/ 0 w 431"/>
                              <a:gd name="T9" fmla="*/ 267 h 367"/>
                              <a:gd name="T10" fmla="*/ 0 w 431"/>
                              <a:gd name="T11" fmla="*/ 0 h 367"/>
                              <a:gd name="T12" fmla="*/ 426 w 431"/>
                              <a:gd name="T13" fmla="*/ 0 h 367"/>
                              <a:gd name="T14" fmla="*/ 426 w 431"/>
                              <a:gd name="T15" fmla="*/ 51 h 367"/>
                              <a:gd name="T16" fmla="*/ 151 w 431"/>
                              <a:gd name="T17" fmla="*/ 51 h 367"/>
                              <a:gd name="T18" fmla="*/ 151 w 431"/>
                              <a:gd name="T19" fmla="*/ 143 h 367"/>
                              <a:gd name="T20" fmla="*/ 402 w 431"/>
                              <a:gd name="T21" fmla="*/ 143 h 367"/>
                              <a:gd name="T22" fmla="*/ 402 w 431"/>
                              <a:gd name="T23" fmla="*/ 193 h 367"/>
                              <a:gd name="T24" fmla="*/ 151 w 431"/>
                              <a:gd name="T25" fmla="*/ 193 h 367"/>
                              <a:gd name="T26" fmla="*/ 152 w 431"/>
                              <a:gd name="T27" fmla="*/ 257 h 367"/>
                              <a:gd name="T28" fmla="*/ 212 w 431"/>
                              <a:gd name="T29" fmla="*/ 307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431" h="367">
                                <a:moveTo>
                                  <a:pt x="212" y="307"/>
                                </a:moveTo>
                                <a:cubicBezTo>
                                  <a:pt x="222" y="307"/>
                                  <a:pt x="378" y="308"/>
                                  <a:pt x="431" y="307"/>
                                </a:cubicBezTo>
                                <a:cubicBezTo>
                                  <a:pt x="431" y="361"/>
                                  <a:pt x="431" y="361"/>
                                  <a:pt x="431" y="361"/>
                                </a:cubicBezTo>
                                <a:cubicBezTo>
                                  <a:pt x="323" y="365"/>
                                  <a:pt x="220" y="367"/>
                                  <a:pt x="111" y="363"/>
                                </a:cubicBezTo>
                                <a:cubicBezTo>
                                  <a:pt x="18" y="359"/>
                                  <a:pt x="2" y="312"/>
                                  <a:pt x="0" y="267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426" y="0"/>
                                  <a:pt x="426" y="0"/>
                                  <a:pt x="426" y="0"/>
                                </a:cubicBezTo>
                                <a:cubicBezTo>
                                  <a:pt x="426" y="51"/>
                                  <a:pt x="426" y="51"/>
                                  <a:pt x="426" y="51"/>
                                </a:cubicBezTo>
                                <a:cubicBezTo>
                                  <a:pt x="151" y="51"/>
                                  <a:pt x="151" y="51"/>
                                  <a:pt x="151" y="51"/>
                                </a:cubicBezTo>
                                <a:cubicBezTo>
                                  <a:pt x="151" y="143"/>
                                  <a:pt x="151" y="143"/>
                                  <a:pt x="151" y="143"/>
                                </a:cubicBezTo>
                                <a:cubicBezTo>
                                  <a:pt x="402" y="143"/>
                                  <a:pt x="402" y="143"/>
                                  <a:pt x="402" y="143"/>
                                </a:cubicBezTo>
                                <a:cubicBezTo>
                                  <a:pt x="402" y="193"/>
                                  <a:pt x="402" y="193"/>
                                  <a:pt x="402" y="193"/>
                                </a:cubicBezTo>
                                <a:cubicBezTo>
                                  <a:pt x="151" y="193"/>
                                  <a:pt x="151" y="193"/>
                                  <a:pt x="151" y="193"/>
                                </a:cubicBezTo>
                                <a:cubicBezTo>
                                  <a:pt x="151" y="221"/>
                                  <a:pt x="152" y="251"/>
                                  <a:pt x="152" y="257"/>
                                </a:cubicBezTo>
                                <a:cubicBezTo>
                                  <a:pt x="153" y="292"/>
                                  <a:pt x="170" y="305"/>
                                  <a:pt x="212" y="307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フリーフォーム 7">
                          <a:extLst>
                            <a:ext uri="{FF2B5EF4-FFF2-40B4-BE49-F238E27FC236}">
                              <a16:creationId xmlns:a16="http://schemas.microsoft.com/office/drawing/2014/main" id="{11D5CBF9-B75B-406B-B653-651611B5DE9E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84003" y="206065"/>
                            <a:ext cx="235128" cy="320988"/>
                          </a:xfrm>
                          <a:custGeom>
                            <a:avLst/>
                            <a:gdLst>
                              <a:gd name="connsiteX0" fmla="*/ 140966 w 282575"/>
                              <a:gd name="connsiteY0" fmla="*/ 57150 h 385762"/>
                              <a:gd name="connsiteX1" fmla="*/ 71783 w 282575"/>
                              <a:gd name="connsiteY1" fmla="*/ 106218 h 385762"/>
                              <a:gd name="connsiteX2" fmla="*/ 65088 w 282575"/>
                              <a:gd name="connsiteY2" fmla="*/ 193203 h 385762"/>
                              <a:gd name="connsiteX3" fmla="*/ 71783 w 282575"/>
                              <a:gd name="connsiteY3" fmla="*/ 277957 h 385762"/>
                              <a:gd name="connsiteX4" fmla="*/ 140966 w 282575"/>
                              <a:gd name="connsiteY4" fmla="*/ 327025 h 385762"/>
                              <a:gd name="connsiteX5" fmla="*/ 212381 w 282575"/>
                              <a:gd name="connsiteY5" fmla="*/ 277957 h 385762"/>
                              <a:gd name="connsiteX6" fmla="*/ 219076 w 282575"/>
                              <a:gd name="connsiteY6" fmla="*/ 193203 h 385762"/>
                              <a:gd name="connsiteX7" fmla="*/ 212381 w 282575"/>
                              <a:gd name="connsiteY7" fmla="*/ 106218 h 385762"/>
                              <a:gd name="connsiteX8" fmla="*/ 140966 w 282575"/>
                              <a:gd name="connsiteY8" fmla="*/ 57150 h 385762"/>
                              <a:gd name="connsiteX9" fmla="*/ 140175 w 282575"/>
                              <a:gd name="connsiteY9" fmla="*/ 0 h 385762"/>
                              <a:gd name="connsiteX10" fmla="*/ 273675 w 282575"/>
                              <a:gd name="connsiteY10" fmla="*/ 91423 h 385762"/>
                              <a:gd name="connsiteX11" fmla="*/ 282575 w 282575"/>
                              <a:gd name="connsiteY11" fmla="*/ 193996 h 385762"/>
                              <a:gd name="connsiteX12" fmla="*/ 273675 w 282575"/>
                              <a:gd name="connsiteY12" fmla="*/ 296569 h 385762"/>
                              <a:gd name="connsiteX13" fmla="*/ 140175 w 282575"/>
                              <a:gd name="connsiteY13" fmla="*/ 385762 h 385762"/>
                              <a:gd name="connsiteX14" fmla="*/ 8900 w 282575"/>
                              <a:gd name="connsiteY14" fmla="*/ 296569 h 385762"/>
                              <a:gd name="connsiteX15" fmla="*/ 0 w 282575"/>
                              <a:gd name="connsiteY15" fmla="*/ 193996 h 385762"/>
                              <a:gd name="connsiteX16" fmla="*/ 8900 w 282575"/>
                              <a:gd name="connsiteY16" fmla="*/ 91423 h 385762"/>
                              <a:gd name="connsiteX17" fmla="*/ 140175 w 282575"/>
                              <a:gd name="connsiteY17" fmla="*/ 0 h 3857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282575" h="385762">
                                <a:moveTo>
                                  <a:pt x="140966" y="57150"/>
                                </a:moveTo>
                                <a:cubicBezTo>
                                  <a:pt x="105259" y="57150"/>
                                  <a:pt x="82942" y="77223"/>
                                  <a:pt x="71783" y="106218"/>
                                </a:cubicBezTo>
                                <a:cubicBezTo>
                                  <a:pt x="67320" y="119600"/>
                                  <a:pt x="65088" y="139674"/>
                                  <a:pt x="65088" y="193203"/>
                                </a:cubicBezTo>
                                <a:cubicBezTo>
                                  <a:pt x="65088" y="246732"/>
                                  <a:pt x="67320" y="264575"/>
                                  <a:pt x="71783" y="277957"/>
                                </a:cubicBezTo>
                                <a:cubicBezTo>
                                  <a:pt x="82942" y="309182"/>
                                  <a:pt x="105259" y="327025"/>
                                  <a:pt x="140966" y="327025"/>
                                </a:cubicBezTo>
                                <a:cubicBezTo>
                                  <a:pt x="178905" y="327025"/>
                                  <a:pt x="201222" y="309182"/>
                                  <a:pt x="212381" y="277957"/>
                                </a:cubicBezTo>
                                <a:cubicBezTo>
                                  <a:pt x="216844" y="264575"/>
                                  <a:pt x="219076" y="246732"/>
                                  <a:pt x="219076" y="193203"/>
                                </a:cubicBezTo>
                                <a:cubicBezTo>
                                  <a:pt x="219076" y="139674"/>
                                  <a:pt x="216844" y="119600"/>
                                  <a:pt x="212381" y="106218"/>
                                </a:cubicBezTo>
                                <a:cubicBezTo>
                                  <a:pt x="201222" y="77223"/>
                                  <a:pt x="178905" y="57150"/>
                                  <a:pt x="140966" y="57150"/>
                                </a:cubicBezTo>
                                <a:close/>
                                <a:moveTo>
                                  <a:pt x="140175" y="0"/>
                                </a:moveTo>
                                <a:cubicBezTo>
                                  <a:pt x="204700" y="0"/>
                                  <a:pt x="253650" y="31218"/>
                                  <a:pt x="273675" y="91423"/>
                                </a:cubicBezTo>
                                <a:cubicBezTo>
                                  <a:pt x="280350" y="113722"/>
                                  <a:pt x="282575" y="133790"/>
                                  <a:pt x="282575" y="193996"/>
                                </a:cubicBezTo>
                                <a:cubicBezTo>
                                  <a:pt x="282575" y="251972"/>
                                  <a:pt x="280350" y="272040"/>
                                  <a:pt x="273675" y="296569"/>
                                </a:cubicBezTo>
                                <a:cubicBezTo>
                                  <a:pt x="253650" y="356774"/>
                                  <a:pt x="204700" y="385762"/>
                                  <a:pt x="140175" y="385762"/>
                                </a:cubicBezTo>
                                <a:cubicBezTo>
                                  <a:pt x="75650" y="385762"/>
                                  <a:pt x="28925" y="356774"/>
                                  <a:pt x="8900" y="296569"/>
                                </a:cubicBezTo>
                                <a:cubicBezTo>
                                  <a:pt x="2225" y="272040"/>
                                  <a:pt x="0" y="251972"/>
                                  <a:pt x="0" y="193996"/>
                                </a:cubicBezTo>
                                <a:cubicBezTo>
                                  <a:pt x="0" y="133790"/>
                                  <a:pt x="2225" y="113722"/>
                                  <a:pt x="8900" y="91423"/>
                                </a:cubicBezTo>
                                <a:cubicBezTo>
                                  <a:pt x="28925" y="31218"/>
                                  <a:pt x="75650" y="0"/>
                                  <a:pt x="140175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Freeform 10">
                          <a:extLst>
                            <a:ext uri="{FF2B5EF4-FFF2-40B4-BE49-F238E27FC236}">
                              <a16:creationId xmlns:a16="http://schemas.microsoft.com/office/drawing/2014/main" id="{9565652A-DFC7-4DD1-81F5-8518939CF3A8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569327" y="297211"/>
                            <a:ext cx="157193" cy="225881"/>
                          </a:xfrm>
                          <a:custGeom>
                            <a:avLst/>
                            <a:gdLst>
                              <a:gd name="T0" fmla="*/ 2 w 85"/>
                              <a:gd name="T1" fmla="*/ 122 h 122"/>
                              <a:gd name="T2" fmla="*/ 0 w 85"/>
                              <a:gd name="T3" fmla="*/ 119 h 122"/>
                              <a:gd name="T4" fmla="*/ 0 w 85"/>
                              <a:gd name="T5" fmla="*/ 5 h 122"/>
                              <a:gd name="T6" fmla="*/ 2 w 85"/>
                              <a:gd name="T7" fmla="*/ 3 h 122"/>
                              <a:gd name="T8" fmla="*/ 25 w 85"/>
                              <a:gd name="T9" fmla="*/ 3 h 122"/>
                              <a:gd name="T10" fmla="*/ 27 w 85"/>
                              <a:gd name="T11" fmla="*/ 5 h 122"/>
                              <a:gd name="T12" fmla="*/ 27 w 85"/>
                              <a:gd name="T13" fmla="*/ 15 h 122"/>
                              <a:gd name="T14" fmla="*/ 28 w 85"/>
                              <a:gd name="T15" fmla="*/ 15 h 122"/>
                              <a:gd name="T16" fmla="*/ 58 w 85"/>
                              <a:gd name="T17" fmla="*/ 0 h 122"/>
                              <a:gd name="T18" fmla="*/ 83 w 85"/>
                              <a:gd name="T19" fmla="*/ 10 h 122"/>
                              <a:gd name="T20" fmla="*/ 84 w 85"/>
                              <a:gd name="T21" fmla="*/ 14 h 122"/>
                              <a:gd name="T22" fmla="*/ 71 w 85"/>
                              <a:gd name="T23" fmla="*/ 30 h 122"/>
                              <a:gd name="T24" fmla="*/ 67 w 85"/>
                              <a:gd name="T25" fmla="*/ 30 h 122"/>
                              <a:gd name="T26" fmla="*/ 50 w 85"/>
                              <a:gd name="T27" fmla="*/ 25 h 122"/>
                              <a:gd name="T28" fmla="*/ 27 w 85"/>
                              <a:gd name="T29" fmla="*/ 55 h 122"/>
                              <a:gd name="T30" fmla="*/ 27 w 85"/>
                              <a:gd name="T31" fmla="*/ 119 h 122"/>
                              <a:gd name="T32" fmla="*/ 25 w 85"/>
                              <a:gd name="T33" fmla="*/ 122 h 122"/>
                              <a:gd name="T34" fmla="*/ 2 w 85"/>
                              <a:gd name="T35" fmla="*/ 122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85" h="122">
                                <a:moveTo>
                                  <a:pt x="2" y="122"/>
                                </a:moveTo>
                                <a:cubicBezTo>
                                  <a:pt x="1" y="122"/>
                                  <a:pt x="0" y="121"/>
                                  <a:pt x="0" y="119"/>
                                </a:cubicBezTo>
                                <a:cubicBezTo>
                                  <a:pt x="0" y="5"/>
                                  <a:pt x="0" y="5"/>
                                  <a:pt x="0" y="5"/>
                                </a:cubicBezTo>
                                <a:cubicBezTo>
                                  <a:pt x="0" y="4"/>
                                  <a:pt x="1" y="3"/>
                                  <a:pt x="2" y="3"/>
                                </a:cubicBezTo>
                                <a:cubicBezTo>
                                  <a:pt x="25" y="3"/>
                                  <a:pt x="25" y="3"/>
                                  <a:pt x="25" y="3"/>
                                </a:cubicBezTo>
                                <a:cubicBezTo>
                                  <a:pt x="26" y="3"/>
                                  <a:pt x="27" y="4"/>
                                  <a:pt x="27" y="5"/>
                                </a:cubicBezTo>
                                <a:cubicBezTo>
                                  <a:pt x="27" y="15"/>
                                  <a:pt x="27" y="15"/>
                                  <a:pt x="27" y="15"/>
                                </a:cubicBezTo>
                                <a:cubicBezTo>
                                  <a:pt x="28" y="15"/>
                                  <a:pt x="28" y="15"/>
                                  <a:pt x="28" y="15"/>
                                </a:cubicBezTo>
                                <a:cubicBezTo>
                                  <a:pt x="33" y="6"/>
                                  <a:pt x="43" y="0"/>
                                  <a:pt x="58" y="0"/>
                                </a:cubicBezTo>
                                <a:cubicBezTo>
                                  <a:pt x="68" y="0"/>
                                  <a:pt x="77" y="4"/>
                                  <a:pt x="83" y="10"/>
                                </a:cubicBezTo>
                                <a:cubicBezTo>
                                  <a:pt x="85" y="11"/>
                                  <a:pt x="85" y="12"/>
                                  <a:pt x="84" y="14"/>
                                </a:cubicBezTo>
                                <a:cubicBezTo>
                                  <a:pt x="71" y="30"/>
                                  <a:pt x="71" y="30"/>
                                  <a:pt x="71" y="30"/>
                                </a:cubicBezTo>
                                <a:cubicBezTo>
                                  <a:pt x="70" y="31"/>
                                  <a:pt x="69" y="31"/>
                                  <a:pt x="67" y="30"/>
                                </a:cubicBezTo>
                                <a:cubicBezTo>
                                  <a:pt x="62" y="27"/>
                                  <a:pt x="56" y="25"/>
                                  <a:pt x="50" y="25"/>
                                </a:cubicBezTo>
                                <a:cubicBezTo>
                                  <a:pt x="34" y="25"/>
                                  <a:pt x="27" y="36"/>
                                  <a:pt x="27" y="55"/>
                                </a:cubicBezTo>
                                <a:cubicBezTo>
                                  <a:pt x="27" y="119"/>
                                  <a:pt x="27" y="119"/>
                                  <a:pt x="27" y="119"/>
                                </a:cubicBezTo>
                                <a:cubicBezTo>
                                  <a:pt x="27" y="121"/>
                                  <a:pt x="26" y="122"/>
                                  <a:pt x="25" y="122"/>
                                </a:cubicBezTo>
                                <a:lnTo>
                                  <a:pt x="2" y="12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11">
                          <a:extLst>
                            <a:ext uri="{FF2B5EF4-FFF2-40B4-BE49-F238E27FC236}">
                              <a16:creationId xmlns:a16="http://schemas.microsoft.com/office/drawing/2014/main" id="{946C71BF-84C4-4E66-9913-62E9DB6A4303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730482" y="297211"/>
                            <a:ext cx="175686" cy="229844"/>
                          </a:xfrm>
                          <a:custGeom>
                            <a:avLst/>
                            <a:gdLst>
                              <a:gd name="T0" fmla="*/ 4 w 95"/>
                              <a:gd name="T1" fmla="*/ 92 h 124"/>
                              <a:gd name="T2" fmla="*/ 0 w 95"/>
                              <a:gd name="T3" fmla="*/ 62 h 124"/>
                              <a:gd name="T4" fmla="*/ 4 w 95"/>
                              <a:gd name="T5" fmla="*/ 33 h 124"/>
                              <a:gd name="T6" fmla="*/ 53 w 95"/>
                              <a:gd name="T7" fmla="*/ 0 h 124"/>
                              <a:gd name="T8" fmla="*/ 94 w 95"/>
                              <a:gd name="T9" fmla="*/ 19 h 124"/>
                              <a:gd name="T10" fmla="*/ 94 w 95"/>
                              <a:gd name="T11" fmla="*/ 22 h 124"/>
                              <a:gd name="T12" fmla="*/ 78 w 95"/>
                              <a:gd name="T13" fmla="*/ 36 h 124"/>
                              <a:gd name="T14" fmla="*/ 75 w 95"/>
                              <a:gd name="T15" fmla="*/ 35 h 124"/>
                              <a:gd name="T16" fmla="*/ 53 w 95"/>
                              <a:gd name="T17" fmla="*/ 25 h 124"/>
                              <a:gd name="T18" fmla="*/ 30 w 95"/>
                              <a:gd name="T19" fmla="*/ 40 h 124"/>
                              <a:gd name="T20" fmla="*/ 28 w 95"/>
                              <a:gd name="T21" fmla="*/ 62 h 124"/>
                              <a:gd name="T22" fmla="*/ 30 w 95"/>
                              <a:gd name="T23" fmla="*/ 84 h 124"/>
                              <a:gd name="T24" fmla="*/ 53 w 95"/>
                              <a:gd name="T25" fmla="*/ 100 h 124"/>
                              <a:gd name="T26" fmla="*/ 75 w 95"/>
                              <a:gd name="T27" fmla="*/ 89 h 124"/>
                              <a:gd name="T28" fmla="*/ 78 w 95"/>
                              <a:gd name="T29" fmla="*/ 89 h 124"/>
                              <a:gd name="T30" fmla="*/ 94 w 95"/>
                              <a:gd name="T31" fmla="*/ 103 h 124"/>
                              <a:gd name="T32" fmla="*/ 94 w 95"/>
                              <a:gd name="T33" fmla="*/ 106 h 124"/>
                              <a:gd name="T34" fmla="*/ 53 w 95"/>
                              <a:gd name="T35" fmla="*/ 124 h 124"/>
                              <a:gd name="T36" fmla="*/ 4 w 95"/>
                              <a:gd name="T37" fmla="*/ 92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95" h="124">
                                <a:moveTo>
                                  <a:pt x="4" y="92"/>
                                </a:moveTo>
                                <a:cubicBezTo>
                                  <a:pt x="1" y="84"/>
                                  <a:pt x="0" y="75"/>
                                  <a:pt x="0" y="62"/>
                                </a:cubicBezTo>
                                <a:cubicBezTo>
                                  <a:pt x="0" y="50"/>
                                  <a:pt x="1" y="40"/>
                                  <a:pt x="4" y="33"/>
                                </a:cubicBezTo>
                                <a:cubicBezTo>
                                  <a:pt x="10" y="12"/>
                                  <a:pt x="29" y="0"/>
                                  <a:pt x="53" y="0"/>
                                </a:cubicBezTo>
                                <a:cubicBezTo>
                                  <a:pt x="70" y="0"/>
                                  <a:pt x="84" y="7"/>
                                  <a:pt x="94" y="19"/>
                                </a:cubicBezTo>
                                <a:cubicBezTo>
                                  <a:pt x="95" y="20"/>
                                  <a:pt x="95" y="21"/>
                                  <a:pt x="94" y="22"/>
                                </a:cubicBezTo>
                                <a:cubicBezTo>
                                  <a:pt x="78" y="36"/>
                                  <a:pt x="78" y="36"/>
                                  <a:pt x="78" y="36"/>
                                </a:cubicBezTo>
                                <a:cubicBezTo>
                                  <a:pt x="77" y="37"/>
                                  <a:pt x="76" y="36"/>
                                  <a:pt x="75" y="35"/>
                                </a:cubicBezTo>
                                <a:cubicBezTo>
                                  <a:pt x="69" y="28"/>
                                  <a:pt x="62" y="25"/>
                                  <a:pt x="53" y="25"/>
                                </a:cubicBezTo>
                                <a:cubicBezTo>
                                  <a:pt x="42" y="25"/>
                                  <a:pt x="34" y="30"/>
                                  <a:pt x="30" y="40"/>
                                </a:cubicBezTo>
                                <a:cubicBezTo>
                                  <a:pt x="28" y="46"/>
                                  <a:pt x="28" y="53"/>
                                  <a:pt x="28" y="62"/>
                                </a:cubicBezTo>
                                <a:cubicBezTo>
                                  <a:pt x="28" y="71"/>
                                  <a:pt x="28" y="78"/>
                                  <a:pt x="30" y="84"/>
                                </a:cubicBezTo>
                                <a:cubicBezTo>
                                  <a:pt x="34" y="95"/>
                                  <a:pt x="42" y="100"/>
                                  <a:pt x="53" y="100"/>
                                </a:cubicBezTo>
                                <a:cubicBezTo>
                                  <a:pt x="62" y="100"/>
                                  <a:pt x="69" y="96"/>
                                  <a:pt x="75" y="89"/>
                                </a:cubicBezTo>
                                <a:cubicBezTo>
                                  <a:pt x="76" y="88"/>
                                  <a:pt x="77" y="88"/>
                                  <a:pt x="78" y="89"/>
                                </a:cubicBezTo>
                                <a:cubicBezTo>
                                  <a:pt x="94" y="103"/>
                                  <a:pt x="94" y="103"/>
                                  <a:pt x="94" y="103"/>
                                </a:cubicBezTo>
                                <a:cubicBezTo>
                                  <a:pt x="95" y="104"/>
                                  <a:pt x="95" y="105"/>
                                  <a:pt x="94" y="106"/>
                                </a:cubicBezTo>
                                <a:cubicBezTo>
                                  <a:pt x="84" y="117"/>
                                  <a:pt x="70" y="124"/>
                                  <a:pt x="53" y="124"/>
                                </a:cubicBezTo>
                                <a:cubicBezTo>
                                  <a:pt x="29" y="124"/>
                                  <a:pt x="10" y="113"/>
                                  <a:pt x="4" y="9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12">
                          <a:extLst>
                            <a:ext uri="{FF2B5EF4-FFF2-40B4-BE49-F238E27FC236}">
                              <a16:creationId xmlns:a16="http://schemas.microsoft.com/office/drawing/2014/main" id="{5C4C2EC8-9A6A-47C0-9D1E-B635BCF63FD6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947117" y="211350"/>
                            <a:ext cx="186253" cy="311742"/>
                          </a:xfrm>
                          <a:custGeom>
                            <a:avLst/>
                            <a:gdLst>
                              <a:gd name="T0" fmla="*/ 75 w 101"/>
                              <a:gd name="T1" fmla="*/ 168 h 168"/>
                              <a:gd name="T2" fmla="*/ 73 w 101"/>
                              <a:gd name="T3" fmla="*/ 165 h 168"/>
                              <a:gd name="T4" fmla="*/ 73 w 101"/>
                              <a:gd name="T5" fmla="*/ 97 h 168"/>
                              <a:gd name="T6" fmla="*/ 51 w 101"/>
                              <a:gd name="T7" fmla="*/ 71 h 168"/>
                              <a:gd name="T8" fmla="*/ 28 w 101"/>
                              <a:gd name="T9" fmla="*/ 97 h 168"/>
                              <a:gd name="T10" fmla="*/ 28 w 101"/>
                              <a:gd name="T11" fmla="*/ 165 h 168"/>
                              <a:gd name="T12" fmla="*/ 25 w 101"/>
                              <a:gd name="T13" fmla="*/ 168 h 168"/>
                              <a:gd name="T14" fmla="*/ 3 w 101"/>
                              <a:gd name="T15" fmla="*/ 168 h 168"/>
                              <a:gd name="T16" fmla="*/ 0 w 101"/>
                              <a:gd name="T17" fmla="*/ 165 h 168"/>
                              <a:gd name="T18" fmla="*/ 0 w 101"/>
                              <a:gd name="T19" fmla="*/ 2 h 168"/>
                              <a:gd name="T20" fmla="*/ 3 w 101"/>
                              <a:gd name="T21" fmla="*/ 0 h 168"/>
                              <a:gd name="T22" fmla="*/ 25 w 101"/>
                              <a:gd name="T23" fmla="*/ 0 h 168"/>
                              <a:gd name="T24" fmla="*/ 28 w 101"/>
                              <a:gd name="T25" fmla="*/ 2 h 168"/>
                              <a:gd name="T26" fmla="*/ 28 w 101"/>
                              <a:gd name="T27" fmla="*/ 60 h 168"/>
                              <a:gd name="T28" fmla="*/ 28 w 101"/>
                              <a:gd name="T29" fmla="*/ 60 h 168"/>
                              <a:gd name="T30" fmla="*/ 59 w 101"/>
                              <a:gd name="T31" fmla="*/ 46 h 168"/>
                              <a:gd name="T32" fmla="*/ 101 w 101"/>
                              <a:gd name="T33" fmla="*/ 90 h 168"/>
                              <a:gd name="T34" fmla="*/ 101 w 101"/>
                              <a:gd name="T35" fmla="*/ 165 h 168"/>
                              <a:gd name="T36" fmla="*/ 98 w 101"/>
                              <a:gd name="T37" fmla="*/ 168 h 168"/>
                              <a:gd name="T38" fmla="*/ 75 w 101"/>
                              <a:gd name="T39" fmla="*/ 168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1" h="168">
                                <a:moveTo>
                                  <a:pt x="75" y="168"/>
                                </a:moveTo>
                                <a:cubicBezTo>
                                  <a:pt x="74" y="168"/>
                                  <a:pt x="73" y="167"/>
                                  <a:pt x="73" y="165"/>
                                </a:cubicBezTo>
                                <a:cubicBezTo>
                                  <a:pt x="73" y="97"/>
                                  <a:pt x="73" y="97"/>
                                  <a:pt x="73" y="97"/>
                                </a:cubicBezTo>
                                <a:cubicBezTo>
                                  <a:pt x="73" y="81"/>
                                  <a:pt x="65" y="71"/>
                                  <a:pt x="51" y="71"/>
                                </a:cubicBezTo>
                                <a:cubicBezTo>
                                  <a:pt x="36" y="71"/>
                                  <a:pt x="28" y="81"/>
                                  <a:pt x="28" y="97"/>
                                </a:cubicBezTo>
                                <a:cubicBezTo>
                                  <a:pt x="28" y="165"/>
                                  <a:pt x="28" y="165"/>
                                  <a:pt x="28" y="165"/>
                                </a:cubicBezTo>
                                <a:cubicBezTo>
                                  <a:pt x="28" y="167"/>
                                  <a:pt x="27" y="168"/>
                                  <a:pt x="25" y="168"/>
                                </a:cubicBezTo>
                                <a:cubicBezTo>
                                  <a:pt x="3" y="168"/>
                                  <a:pt x="3" y="168"/>
                                  <a:pt x="3" y="168"/>
                                </a:cubicBezTo>
                                <a:cubicBezTo>
                                  <a:pt x="1" y="168"/>
                                  <a:pt x="0" y="167"/>
                                  <a:pt x="0" y="165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1"/>
                                  <a:pt x="1" y="0"/>
                                  <a:pt x="3" y="0"/>
                                </a:cubicBezTo>
                                <a:cubicBezTo>
                                  <a:pt x="25" y="0"/>
                                  <a:pt x="25" y="0"/>
                                  <a:pt x="25" y="0"/>
                                </a:cubicBezTo>
                                <a:cubicBezTo>
                                  <a:pt x="27" y="0"/>
                                  <a:pt x="28" y="1"/>
                                  <a:pt x="28" y="2"/>
                                </a:cubicBezTo>
                                <a:cubicBezTo>
                                  <a:pt x="28" y="60"/>
                                  <a:pt x="28" y="60"/>
                                  <a:pt x="28" y="60"/>
                                </a:cubicBezTo>
                                <a:cubicBezTo>
                                  <a:pt x="28" y="60"/>
                                  <a:pt x="28" y="60"/>
                                  <a:pt x="28" y="60"/>
                                </a:cubicBezTo>
                                <a:cubicBezTo>
                                  <a:pt x="33" y="53"/>
                                  <a:pt x="44" y="46"/>
                                  <a:pt x="59" y="46"/>
                                </a:cubicBezTo>
                                <a:cubicBezTo>
                                  <a:pt x="85" y="46"/>
                                  <a:pt x="101" y="65"/>
                                  <a:pt x="101" y="90"/>
                                </a:cubicBezTo>
                                <a:cubicBezTo>
                                  <a:pt x="101" y="165"/>
                                  <a:pt x="101" y="165"/>
                                  <a:pt x="101" y="165"/>
                                </a:cubicBezTo>
                                <a:cubicBezTo>
                                  <a:pt x="101" y="167"/>
                                  <a:pt x="100" y="168"/>
                                  <a:pt x="98" y="168"/>
                                </a:cubicBezTo>
                                <a:lnTo>
                                  <a:pt x="75" y="168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フリーフォーム 12">
                          <a:extLst>
                            <a:ext uri="{FF2B5EF4-FFF2-40B4-BE49-F238E27FC236}">
                              <a16:creationId xmlns:a16="http://schemas.microsoft.com/office/drawing/2014/main" id="{CE6123D5-EA21-4E0B-B108-69A6EAAFC201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174319" y="297211"/>
                            <a:ext cx="194179" cy="229844"/>
                          </a:xfrm>
                          <a:custGeom>
                            <a:avLst/>
                            <a:gdLst>
                              <a:gd name="connsiteX0" fmla="*/ 117800 w 233363"/>
                              <a:gd name="connsiteY0" fmla="*/ 50800 h 276225"/>
                              <a:gd name="connsiteX1" fmla="*/ 64149 w 233363"/>
                              <a:gd name="connsiteY1" fmla="*/ 86548 h 276225"/>
                              <a:gd name="connsiteX2" fmla="*/ 61913 w 233363"/>
                              <a:gd name="connsiteY2" fmla="*/ 108891 h 276225"/>
                              <a:gd name="connsiteX3" fmla="*/ 64149 w 233363"/>
                              <a:gd name="connsiteY3" fmla="*/ 111125 h 276225"/>
                              <a:gd name="connsiteX4" fmla="*/ 169216 w 233363"/>
                              <a:gd name="connsiteY4" fmla="*/ 111125 h 276225"/>
                              <a:gd name="connsiteX5" fmla="*/ 171451 w 233363"/>
                              <a:gd name="connsiteY5" fmla="*/ 108891 h 276225"/>
                              <a:gd name="connsiteX6" fmla="*/ 169216 w 233363"/>
                              <a:gd name="connsiteY6" fmla="*/ 86548 h 276225"/>
                              <a:gd name="connsiteX7" fmla="*/ 117800 w 233363"/>
                              <a:gd name="connsiteY7" fmla="*/ 50800 h 276225"/>
                              <a:gd name="connsiteX8" fmla="*/ 115570 w 233363"/>
                              <a:gd name="connsiteY8" fmla="*/ 0 h 276225"/>
                              <a:gd name="connsiteX9" fmla="*/ 224473 w 233363"/>
                              <a:gd name="connsiteY9" fmla="*/ 73512 h 276225"/>
                              <a:gd name="connsiteX10" fmla="*/ 233363 w 233363"/>
                              <a:gd name="connsiteY10" fmla="*/ 153706 h 276225"/>
                              <a:gd name="connsiteX11" fmla="*/ 226696 w 233363"/>
                              <a:gd name="connsiteY11" fmla="*/ 158161 h 276225"/>
                              <a:gd name="connsiteX12" fmla="*/ 64453 w 233363"/>
                              <a:gd name="connsiteY12" fmla="*/ 158161 h 276225"/>
                              <a:gd name="connsiteX13" fmla="*/ 62230 w 233363"/>
                              <a:gd name="connsiteY13" fmla="*/ 162616 h 276225"/>
                              <a:gd name="connsiteX14" fmla="*/ 66675 w 233363"/>
                              <a:gd name="connsiteY14" fmla="*/ 182665 h 276225"/>
                              <a:gd name="connsiteX15" fmla="*/ 124460 w 233363"/>
                              <a:gd name="connsiteY15" fmla="*/ 222762 h 276225"/>
                              <a:gd name="connsiteX16" fmla="*/ 186690 w 233363"/>
                              <a:gd name="connsiteY16" fmla="*/ 196031 h 276225"/>
                              <a:gd name="connsiteX17" fmla="*/ 195580 w 233363"/>
                              <a:gd name="connsiteY17" fmla="*/ 196031 h 276225"/>
                              <a:gd name="connsiteX18" fmla="*/ 226696 w 233363"/>
                              <a:gd name="connsiteY18" fmla="*/ 224990 h 276225"/>
                              <a:gd name="connsiteX19" fmla="*/ 226696 w 233363"/>
                              <a:gd name="connsiteY19" fmla="*/ 231673 h 276225"/>
                              <a:gd name="connsiteX20" fmla="*/ 120015 w 233363"/>
                              <a:gd name="connsiteY20" fmla="*/ 276225 h 276225"/>
                              <a:gd name="connsiteX21" fmla="*/ 8890 w 233363"/>
                              <a:gd name="connsiteY21" fmla="*/ 202714 h 276225"/>
                              <a:gd name="connsiteX22" fmla="*/ 0 w 233363"/>
                              <a:gd name="connsiteY22" fmla="*/ 138113 h 276225"/>
                              <a:gd name="connsiteX23" fmla="*/ 8890 w 233363"/>
                              <a:gd name="connsiteY23" fmla="*/ 73512 h 276225"/>
                              <a:gd name="connsiteX24" fmla="*/ 115570 w 233363"/>
                              <a:gd name="connsiteY24" fmla="*/ 0 h 276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</a:cxnLst>
                            <a:rect l="l" t="t" r="r" b="b"/>
                            <a:pathLst>
                              <a:path w="233363" h="276225">
                                <a:moveTo>
                                  <a:pt x="117800" y="50800"/>
                                </a:moveTo>
                                <a:cubicBezTo>
                                  <a:pt x="90974" y="50800"/>
                                  <a:pt x="70855" y="64206"/>
                                  <a:pt x="64149" y="86548"/>
                                </a:cubicBezTo>
                                <a:cubicBezTo>
                                  <a:pt x="61913" y="93251"/>
                                  <a:pt x="61913" y="99954"/>
                                  <a:pt x="61913" y="108891"/>
                                </a:cubicBezTo>
                                <a:cubicBezTo>
                                  <a:pt x="61913" y="111125"/>
                                  <a:pt x="61913" y="111125"/>
                                  <a:pt x="64149" y="111125"/>
                                </a:cubicBezTo>
                                <a:cubicBezTo>
                                  <a:pt x="169216" y="111125"/>
                                  <a:pt x="169216" y="111125"/>
                                  <a:pt x="169216" y="111125"/>
                                </a:cubicBezTo>
                                <a:cubicBezTo>
                                  <a:pt x="171451" y="111125"/>
                                  <a:pt x="171451" y="111125"/>
                                  <a:pt x="171451" y="108891"/>
                                </a:cubicBezTo>
                                <a:cubicBezTo>
                                  <a:pt x="171451" y="99954"/>
                                  <a:pt x="171451" y="93251"/>
                                  <a:pt x="169216" y="86548"/>
                                </a:cubicBezTo>
                                <a:cubicBezTo>
                                  <a:pt x="162509" y="64206"/>
                                  <a:pt x="142390" y="50800"/>
                                  <a:pt x="117800" y="50800"/>
                                </a:cubicBezTo>
                                <a:close/>
                                <a:moveTo>
                                  <a:pt x="115570" y="0"/>
                                </a:moveTo>
                                <a:cubicBezTo>
                                  <a:pt x="171133" y="0"/>
                                  <a:pt x="211138" y="28959"/>
                                  <a:pt x="224473" y="73512"/>
                                </a:cubicBezTo>
                                <a:cubicBezTo>
                                  <a:pt x="231141" y="91332"/>
                                  <a:pt x="233363" y="109153"/>
                                  <a:pt x="233363" y="153706"/>
                                </a:cubicBezTo>
                                <a:cubicBezTo>
                                  <a:pt x="233363" y="155934"/>
                                  <a:pt x="231141" y="158161"/>
                                  <a:pt x="226696" y="158161"/>
                                </a:cubicBezTo>
                                <a:cubicBezTo>
                                  <a:pt x="64453" y="158161"/>
                                  <a:pt x="64453" y="158161"/>
                                  <a:pt x="64453" y="158161"/>
                                </a:cubicBezTo>
                                <a:cubicBezTo>
                                  <a:pt x="62230" y="158161"/>
                                  <a:pt x="62230" y="160389"/>
                                  <a:pt x="62230" y="162616"/>
                                </a:cubicBezTo>
                                <a:cubicBezTo>
                                  <a:pt x="62230" y="169299"/>
                                  <a:pt x="62230" y="175982"/>
                                  <a:pt x="66675" y="182665"/>
                                </a:cubicBezTo>
                                <a:cubicBezTo>
                                  <a:pt x="73343" y="207169"/>
                                  <a:pt x="95568" y="222762"/>
                                  <a:pt x="124460" y="222762"/>
                                </a:cubicBezTo>
                                <a:cubicBezTo>
                                  <a:pt x="153353" y="222762"/>
                                  <a:pt x="173355" y="211624"/>
                                  <a:pt x="186690" y="196031"/>
                                </a:cubicBezTo>
                                <a:cubicBezTo>
                                  <a:pt x="188913" y="193803"/>
                                  <a:pt x="191135" y="193803"/>
                                  <a:pt x="195580" y="196031"/>
                                </a:cubicBezTo>
                                <a:cubicBezTo>
                                  <a:pt x="226696" y="224990"/>
                                  <a:pt x="226696" y="224990"/>
                                  <a:pt x="226696" y="224990"/>
                                </a:cubicBezTo>
                                <a:cubicBezTo>
                                  <a:pt x="228918" y="227217"/>
                                  <a:pt x="228918" y="229445"/>
                                  <a:pt x="226696" y="231673"/>
                                </a:cubicBezTo>
                                <a:cubicBezTo>
                                  <a:pt x="204470" y="258404"/>
                                  <a:pt x="166688" y="276225"/>
                                  <a:pt x="120015" y="276225"/>
                                </a:cubicBezTo>
                                <a:cubicBezTo>
                                  <a:pt x="62230" y="276225"/>
                                  <a:pt x="24448" y="249494"/>
                                  <a:pt x="8890" y="202714"/>
                                </a:cubicBezTo>
                                <a:cubicBezTo>
                                  <a:pt x="2222" y="187120"/>
                                  <a:pt x="0" y="167072"/>
                                  <a:pt x="0" y="138113"/>
                                </a:cubicBezTo>
                                <a:cubicBezTo>
                                  <a:pt x="0" y="111381"/>
                                  <a:pt x="2222" y="91332"/>
                                  <a:pt x="8890" y="73512"/>
                                </a:cubicBezTo>
                                <a:cubicBezTo>
                                  <a:pt x="22225" y="26731"/>
                                  <a:pt x="64453" y="0"/>
                                  <a:pt x="115570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Freeform 15">
                          <a:extLst>
                            <a:ext uri="{FF2B5EF4-FFF2-40B4-BE49-F238E27FC236}">
                              <a16:creationId xmlns:a16="http://schemas.microsoft.com/office/drawing/2014/main" id="{49FC3826-B922-435E-80E5-35D05C90FE7E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396238" y="297211"/>
                            <a:ext cx="188895" cy="229844"/>
                          </a:xfrm>
                          <a:custGeom>
                            <a:avLst/>
                            <a:gdLst>
                              <a:gd name="T0" fmla="*/ 1 w 102"/>
                              <a:gd name="T1" fmla="*/ 106 h 124"/>
                              <a:gd name="T2" fmla="*/ 1 w 102"/>
                              <a:gd name="T3" fmla="*/ 102 h 124"/>
                              <a:gd name="T4" fmla="*/ 16 w 102"/>
                              <a:gd name="T5" fmla="*/ 87 h 124"/>
                              <a:gd name="T6" fmla="*/ 19 w 102"/>
                              <a:gd name="T7" fmla="*/ 87 h 124"/>
                              <a:gd name="T8" fmla="*/ 54 w 102"/>
                              <a:gd name="T9" fmla="*/ 101 h 124"/>
                              <a:gd name="T10" fmla="*/ 76 w 102"/>
                              <a:gd name="T11" fmla="*/ 87 h 124"/>
                              <a:gd name="T12" fmla="*/ 56 w 102"/>
                              <a:gd name="T13" fmla="*/ 74 h 124"/>
                              <a:gd name="T14" fmla="*/ 43 w 102"/>
                              <a:gd name="T15" fmla="*/ 73 h 124"/>
                              <a:gd name="T16" fmla="*/ 7 w 102"/>
                              <a:gd name="T17" fmla="*/ 38 h 124"/>
                              <a:gd name="T18" fmla="*/ 53 w 102"/>
                              <a:gd name="T19" fmla="*/ 0 h 124"/>
                              <a:gd name="T20" fmla="*/ 97 w 102"/>
                              <a:gd name="T21" fmla="*/ 15 h 124"/>
                              <a:gd name="T22" fmla="*/ 98 w 102"/>
                              <a:gd name="T23" fmla="*/ 18 h 124"/>
                              <a:gd name="T24" fmla="*/ 86 w 102"/>
                              <a:gd name="T25" fmla="*/ 33 h 124"/>
                              <a:gd name="T26" fmla="*/ 82 w 102"/>
                              <a:gd name="T27" fmla="*/ 33 h 124"/>
                              <a:gd name="T28" fmla="*/ 51 w 102"/>
                              <a:gd name="T29" fmla="*/ 23 h 124"/>
                              <a:gd name="T30" fmla="*/ 33 w 102"/>
                              <a:gd name="T31" fmla="*/ 36 h 124"/>
                              <a:gd name="T32" fmla="*/ 53 w 102"/>
                              <a:gd name="T33" fmla="*/ 48 h 124"/>
                              <a:gd name="T34" fmla="*/ 66 w 102"/>
                              <a:gd name="T35" fmla="*/ 49 h 124"/>
                              <a:gd name="T36" fmla="*/ 102 w 102"/>
                              <a:gd name="T37" fmla="*/ 84 h 124"/>
                              <a:gd name="T38" fmla="*/ 52 w 102"/>
                              <a:gd name="T39" fmla="*/ 124 h 124"/>
                              <a:gd name="T40" fmla="*/ 1 w 102"/>
                              <a:gd name="T41" fmla="*/ 106 h 1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02" h="124">
                                <a:moveTo>
                                  <a:pt x="1" y="106"/>
                                </a:moveTo>
                                <a:cubicBezTo>
                                  <a:pt x="0" y="105"/>
                                  <a:pt x="0" y="103"/>
                                  <a:pt x="1" y="102"/>
                                </a:cubicBezTo>
                                <a:cubicBezTo>
                                  <a:pt x="16" y="87"/>
                                  <a:pt x="16" y="87"/>
                                  <a:pt x="16" y="87"/>
                                </a:cubicBezTo>
                                <a:cubicBezTo>
                                  <a:pt x="16" y="86"/>
                                  <a:pt x="18" y="86"/>
                                  <a:pt x="19" y="87"/>
                                </a:cubicBezTo>
                                <a:cubicBezTo>
                                  <a:pt x="28" y="95"/>
                                  <a:pt x="41" y="101"/>
                                  <a:pt x="54" y="101"/>
                                </a:cubicBezTo>
                                <a:cubicBezTo>
                                  <a:pt x="68" y="101"/>
                                  <a:pt x="76" y="95"/>
                                  <a:pt x="76" y="87"/>
                                </a:cubicBezTo>
                                <a:cubicBezTo>
                                  <a:pt x="76" y="80"/>
                                  <a:pt x="71" y="75"/>
                                  <a:pt x="56" y="74"/>
                                </a:cubicBezTo>
                                <a:cubicBezTo>
                                  <a:pt x="43" y="73"/>
                                  <a:pt x="43" y="73"/>
                                  <a:pt x="43" y="73"/>
                                </a:cubicBezTo>
                                <a:cubicBezTo>
                                  <a:pt x="19" y="70"/>
                                  <a:pt x="7" y="58"/>
                                  <a:pt x="7" y="38"/>
                                </a:cubicBezTo>
                                <a:cubicBezTo>
                                  <a:pt x="7" y="15"/>
                                  <a:pt x="23" y="0"/>
                                  <a:pt x="53" y="0"/>
                                </a:cubicBezTo>
                                <a:cubicBezTo>
                                  <a:pt x="71" y="0"/>
                                  <a:pt x="87" y="6"/>
                                  <a:pt x="97" y="15"/>
                                </a:cubicBezTo>
                                <a:cubicBezTo>
                                  <a:pt x="99" y="16"/>
                                  <a:pt x="99" y="17"/>
                                  <a:pt x="98" y="18"/>
                                </a:cubicBezTo>
                                <a:cubicBezTo>
                                  <a:pt x="86" y="33"/>
                                  <a:pt x="86" y="33"/>
                                  <a:pt x="86" y="33"/>
                                </a:cubicBezTo>
                                <a:cubicBezTo>
                                  <a:pt x="85" y="34"/>
                                  <a:pt x="83" y="34"/>
                                  <a:pt x="82" y="33"/>
                                </a:cubicBezTo>
                                <a:cubicBezTo>
                                  <a:pt x="75" y="28"/>
                                  <a:pt x="63" y="23"/>
                                  <a:pt x="51" y="23"/>
                                </a:cubicBezTo>
                                <a:cubicBezTo>
                                  <a:pt x="39" y="23"/>
                                  <a:pt x="33" y="28"/>
                                  <a:pt x="33" y="36"/>
                                </a:cubicBezTo>
                                <a:cubicBezTo>
                                  <a:pt x="33" y="42"/>
                                  <a:pt x="37" y="47"/>
                                  <a:pt x="53" y="48"/>
                                </a:cubicBezTo>
                                <a:cubicBezTo>
                                  <a:pt x="66" y="49"/>
                                  <a:pt x="66" y="49"/>
                                  <a:pt x="66" y="49"/>
                                </a:cubicBezTo>
                                <a:cubicBezTo>
                                  <a:pt x="90" y="52"/>
                                  <a:pt x="102" y="65"/>
                                  <a:pt x="102" y="84"/>
                                </a:cubicBezTo>
                                <a:cubicBezTo>
                                  <a:pt x="102" y="108"/>
                                  <a:pt x="85" y="124"/>
                                  <a:pt x="52" y="124"/>
                                </a:cubicBezTo>
                                <a:cubicBezTo>
                                  <a:pt x="28" y="124"/>
                                  <a:pt x="11" y="115"/>
                                  <a:pt x="1" y="106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" name="Freeform 16">
                          <a:extLst>
                            <a:ext uri="{FF2B5EF4-FFF2-40B4-BE49-F238E27FC236}">
                              <a16:creationId xmlns:a16="http://schemas.microsoft.com/office/drawing/2014/main" id="{0416A43E-25DC-477D-9863-F16DAF24A6D6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608910" y="233806"/>
                            <a:ext cx="109639" cy="291928"/>
                          </a:xfrm>
                          <a:custGeom>
                            <a:avLst/>
                            <a:gdLst>
                              <a:gd name="T0" fmla="*/ 45 w 59"/>
                              <a:gd name="T1" fmla="*/ 157 h 157"/>
                              <a:gd name="T2" fmla="*/ 12 w 59"/>
                              <a:gd name="T3" fmla="*/ 122 h 157"/>
                              <a:gd name="T4" fmla="*/ 12 w 59"/>
                              <a:gd name="T5" fmla="*/ 60 h 157"/>
                              <a:gd name="T6" fmla="*/ 10 w 59"/>
                              <a:gd name="T7" fmla="*/ 58 h 157"/>
                              <a:gd name="T8" fmla="*/ 2 w 59"/>
                              <a:gd name="T9" fmla="*/ 58 h 157"/>
                              <a:gd name="T10" fmla="*/ 0 w 59"/>
                              <a:gd name="T11" fmla="*/ 56 h 157"/>
                              <a:gd name="T12" fmla="*/ 0 w 59"/>
                              <a:gd name="T13" fmla="*/ 39 h 157"/>
                              <a:gd name="T14" fmla="*/ 2 w 59"/>
                              <a:gd name="T15" fmla="*/ 37 h 157"/>
                              <a:gd name="T16" fmla="*/ 10 w 59"/>
                              <a:gd name="T17" fmla="*/ 37 h 157"/>
                              <a:gd name="T18" fmla="*/ 12 w 59"/>
                              <a:gd name="T19" fmla="*/ 35 h 157"/>
                              <a:gd name="T20" fmla="*/ 12 w 59"/>
                              <a:gd name="T21" fmla="*/ 3 h 157"/>
                              <a:gd name="T22" fmla="*/ 14 w 59"/>
                              <a:gd name="T23" fmla="*/ 0 h 157"/>
                              <a:gd name="T24" fmla="*/ 37 w 59"/>
                              <a:gd name="T25" fmla="*/ 0 h 157"/>
                              <a:gd name="T26" fmla="*/ 39 w 59"/>
                              <a:gd name="T27" fmla="*/ 3 h 157"/>
                              <a:gd name="T28" fmla="*/ 39 w 59"/>
                              <a:gd name="T29" fmla="*/ 35 h 157"/>
                              <a:gd name="T30" fmla="*/ 41 w 59"/>
                              <a:gd name="T31" fmla="*/ 37 h 157"/>
                              <a:gd name="T32" fmla="*/ 57 w 59"/>
                              <a:gd name="T33" fmla="*/ 37 h 157"/>
                              <a:gd name="T34" fmla="*/ 59 w 59"/>
                              <a:gd name="T35" fmla="*/ 39 h 157"/>
                              <a:gd name="T36" fmla="*/ 59 w 59"/>
                              <a:gd name="T37" fmla="*/ 56 h 157"/>
                              <a:gd name="T38" fmla="*/ 57 w 59"/>
                              <a:gd name="T39" fmla="*/ 58 h 157"/>
                              <a:gd name="T40" fmla="*/ 41 w 59"/>
                              <a:gd name="T41" fmla="*/ 58 h 157"/>
                              <a:gd name="T42" fmla="*/ 39 w 59"/>
                              <a:gd name="T43" fmla="*/ 60 h 157"/>
                              <a:gd name="T44" fmla="*/ 39 w 59"/>
                              <a:gd name="T45" fmla="*/ 121 h 157"/>
                              <a:gd name="T46" fmla="*/ 51 w 59"/>
                              <a:gd name="T47" fmla="*/ 132 h 157"/>
                              <a:gd name="T48" fmla="*/ 57 w 59"/>
                              <a:gd name="T49" fmla="*/ 132 h 157"/>
                              <a:gd name="T50" fmla="*/ 59 w 59"/>
                              <a:gd name="T51" fmla="*/ 135 h 157"/>
                              <a:gd name="T52" fmla="*/ 59 w 59"/>
                              <a:gd name="T53" fmla="*/ 155 h 157"/>
                              <a:gd name="T54" fmla="*/ 57 w 59"/>
                              <a:gd name="T55" fmla="*/ 157 h 157"/>
                              <a:gd name="T56" fmla="*/ 45 w 59"/>
                              <a:gd name="T57" fmla="*/ 157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9" h="157">
                                <a:moveTo>
                                  <a:pt x="45" y="157"/>
                                </a:moveTo>
                                <a:cubicBezTo>
                                  <a:pt x="21" y="157"/>
                                  <a:pt x="12" y="146"/>
                                  <a:pt x="12" y="122"/>
                                </a:cubicBezTo>
                                <a:cubicBezTo>
                                  <a:pt x="12" y="60"/>
                                  <a:pt x="12" y="60"/>
                                  <a:pt x="12" y="60"/>
                                </a:cubicBezTo>
                                <a:cubicBezTo>
                                  <a:pt x="12" y="59"/>
                                  <a:pt x="11" y="58"/>
                                  <a:pt x="10" y="58"/>
                                </a:cubicBezTo>
                                <a:cubicBezTo>
                                  <a:pt x="2" y="58"/>
                                  <a:pt x="2" y="58"/>
                                  <a:pt x="2" y="58"/>
                                </a:cubicBezTo>
                                <a:cubicBezTo>
                                  <a:pt x="1" y="58"/>
                                  <a:pt x="0" y="57"/>
                                  <a:pt x="0" y="56"/>
                                </a:cubicBezTo>
                                <a:cubicBezTo>
                                  <a:pt x="0" y="39"/>
                                  <a:pt x="0" y="39"/>
                                  <a:pt x="0" y="39"/>
                                </a:cubicBezTo>
                                <a:cubicBezTo>
                                  <a:pt x="0" y="38"/>
                                  <a:pt x="1" y="37"/>
                                  <a:pt x="2" y="37"/>
                                </a:cubicBezTo>
                                <a:cubicBezTo>
                                  <a:pt x="10" y="37"/>
                                  <a:pt x="10" y="37"/>
                                  <a:pt x="10" y="37"/>
                                </a:cubicBezTo>
                                <a:cubicBezTo>
                                  <a:pt x="11" y="37"/>
                                  <a:pt x="12" y="36"/>
                                  <a:pt x="12" y="35"/>
                                </a:cubicBezTo>
                                <a:cubicBezTo>
                                  <a:pt x="12" y="3"/>
                                  <a:pt x="12" y="3"/>
                                  <a:pt x="12" y="3"/>
                                </a:cubicBezTo>
                                <a:cubicBezTo>
                                  <a:pt x="12" y="1"/>
                                  <a:pt x="13" y="0"/>
                                  <a:pt x="14" y="0"/>
                                </a:cubicBezTo>
                                <a:cubicBezTo>
                                  <a:pt x="37" y="0"/>
                                  <a:pt x="37" y="0"/>
                                  <a:pt x="37" y="0"/>
                                </a:cubicBezTo>
                                <a:cubicBezTo>
                                  <a:pt x="39" y="0"/>
                                  <a:pt x="39" y="1"/>
                                  <a:pt x="39" y="3"/>
                                </a:cubicBezTo>
                                <a:cubicBezTo>
                                  <a:pt x="39" y="35"/>
                                  <a:pt x="39" y="35"/>
                                  <a:pt x="39" y="35"/>
                                </a:cubicBezTo>
                                <a:cubicBezTo>
                                  <a:pt x="39" y="36"/>
                                  <a:pt x="40" y="37"/>
                                  <a:pt x="41" y="37"/>
                                </a:cubicBezTo>
                                <a:cubicBezTo>
                                  <a:pt x="57" y="37"/>
                                  <a:pt x="57" y="37"/>
                                  <a:pt x="57" y="37"/>
                                </a:cubicBezTo>
                                <a:cubicBezTo>
                                  <a:pt x="58" y="37"/>
                                  <a:pt x="59" y="38"/>
                                  <a:pt x="59" y="39"/>
                                </a:cubicBezTo>
                                <a:cubicBezTo>
                                  <a:pt x="59" y="56"/>
                                  <a:pt x="59" y="56"/>
                                  <a:pt x="59" y="56"/>
                                </a:cubicBezTo>
                                <a:cubicBezTo>
                                  <a:pt x="59" y="57"/>
                                  <a:pt x="58" y="58"/>
                                  <a:pt x="57" y="58"/>
                                </a:cubicBezTo>
                                <a:cubicBezTo>
                                  <a:pt x="41" y="58"/>
                                  <a:pt x="41" y="58"/>
                                  <a:pt x="41" y="58"/>
                                </a:cubicBezTo>
                                <a:cubicBezTo>
                                  <a:pt x="40" y="58"/>
                                  <a:pt x="39" y="59"/>
                                  <a:pt x="39" y="60"/>
                                </a:cubicBezTo>
                                <a:cubicBezTo>
                                  <a:pt x="39" y="121"/>
                                  <a:pt x="39" y="121"/>
                                  <a:pt x="39" y="121"/>
                                </a:cubicBezTo>
                                <a:cubicBezTo>
                                  <a:pt x="39" y="130"/>
                                  <a:pt x="43" y="132"/>
                                  <a:pt x="51" y="132"/>
                                </a:cubicBezTo>
                                <a:cubicBezTo>
                                  <a:pt x="57" y="132"/>
                                  <a:pt x="57" y="132"/>
                                  <a:pt x="57" y="132"/>
                                </a:cubicBezTo>
                                <a:cubicBezTo>
                                  <a:pt x="58" y="132"/>
                                  <a:pt x="59" y="133"/>
                                  <a:pt x="59" y="135"/>
                                </a:cubicBezTo>
                                <a:cubicBezTo>
                                  <a:pt x="59" y="155"/>
                                  <a:pt x="59" y="155"/>
                                  <a:pt x="59" y="155"/>
                                </a:cubicBezTo>
                                <a:cubicBezTo>
                                  <a:pt x="59" y="156"/>
                                  <a:pt x="58" y="157"/>
                                  <a:pt x="57" y="157"/>
                                </a:cubicBezTo>
                                <a:lnTo>
                                  <a:pt x="45" y="15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" name="Freeform 17">
                          <a:extLst>
                            <a:ext uri="{FF2B5EF4-FFF2-40B4-BE49-F238E27FC236}">
                              <a16:creationId xmlns:a16="http://schemas.microsoft.com/office/drawing/2014/main" id="{9E5DF055-BCD6-4BAB-B7AB-E8BCF38053EB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764782" y="297211"/>
                            <a:ext cx="157193" cy="225881"/>
                          </a:xfrm>
                          <a:custGeom>
                            <a:avLst/>
                            <a:gdLst>
                              <a:gd name="T0" fmla="*/ 3 w 85"/>
                              <a:gd name="T1" fmla="*/ 122 h 122"/>
                              <a:gd name="T2" fmla="*/ 0 w 85"/>
                              <a:gd name="T3" fmla="*/ 119 h 122"/>
                              <a:gd name="T4" fmla="*/ 0 w 85"/>
                              <a:gd name="T5" fmla="*/ 5 h 122"/>
                              <a:gd name="T6" fmla="*/ 3 w 85"/>
                              <a:gd name="T7" fmla="*/ 3 h 122"/>
                              <a:gd name="T8" fmla="*/ 25 w 85"/>
                              <a:gd name="T9" fmla="*/ 3 h 122"/>
                              <a:gd name="T10" fmla="*/ 28 w 85"/>
                              <a:gd name="T11" fmla="*/ 5 h 122"/>
                              <a:gd name="T12" fmla="*/ 28 w 85"/>
                              <a:gd name="T13" fmla="*/ 15 h 122"/>
                              <a:gd name="T14" fmla="*/ 28 w 85"/>
                              <a:gd name="T15" fmla="*/ 15 h 122"/>
                              <a:gd name="T16" fmla="*/ 59 w 85"/>
                              <a:gd name="T17" fmla="*/ 0 h 122"/>
                              <a:gd name="T18" fmla="*/ 84 w 85"/>
                              <a:gd name="T19" fmla="*/ 10 h 122"/>
                              <a:gd name="T20" fmla="*/ 84 w 85"/>
                              <a:gd name="T21" fmla="*/ 14 h 122"/>
                              <a:gd name="T22" fmla="*/ 71 w 85"/>
                              <a:gd name="T23" fmla="*/ 30 h 122"/>
                              <a:gd name="T24" fmla="*/ 68 w 85"/>
                              <a:gd name="T25" fmla="*/ 30 h 122"/>
                              <a:gd name="T26" fmla="*/ 50 w 85"/>
                              <a:gd name="T27" fmla="*/ 25 h 122"/>
                              <a:gd name="T28" fmla="*/ 28 w 85"/>
                              <a:gd name="T29" fmla="*/ 55 h 122"/>
                              <a:gd name="T30" fmla="*/ 28 w 85"/>
                              <a:gd name="T31" fmla="*/ 119 h 122"/>
                              <a:gd name="T32" fmla="*/ 25 w 85"/>
                              <a:gd name="T33" fmla="*/ 122 h 122"/>
                              <a:gd name="T34" fmla="*/ 3 w 85"/>
                              <a:gd name="T35" fmla="*/ 122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85" h="122">
                                <a:moveTo>
                                  <a:pt x="3" y="122"/>
                                </a:moveTo>
                                <a:cubicBezTo>
                                  <a:pt x="1" y="122"/>
                                  <a:pt x="0" y="121"/>
                                  <a:pt x="0" y="119"/>
                                </a:cubicBezTo>
                                <a:cubicBezTo>
                                  <a:pt x="0" y="5"/>
                                  <a:pt x="0" y="5"/>
                                  <a:pt x="0" y="5"/>
                                </a:cubicBezTo>
                                <a:cubicBezTo>
                                  <a:pt x="0" y="4"/>
                                  <a:pt x="1" y="3"/>
                                  <a:pt x="3" y="3"/>
                                </a:cubicBezTo>
                                <a:cubicBezTo>
                                  <a:pt x="25" y="3"/>
                                  <a:pt x="25" y="3"/>
                                  <a:pt x="25" y="3"/>
                                </a:cubicBezTo>
                                <a:cubicBezTo>
                                  <a:pt x="27" y="3"/>
                                  <a:pt x="28" y="4"/>
                                  <a:pt x="28" y="5"/>
                                </a:cubicBezTo>
                                <a:cubicBezTo>
                                  <a:pt x="28" y="15"/>
                                  <a:pt x="28" y="15"/>
                                  <a:pt x="28" y="15"/>
                                </a:cubicBezTo>
                                <a:cubicBezTo>
                                  <a:pt x="28" y="15"/>
                                  <a:pt x="28" y="15"/>
                                  <a:pt x="28" y="15"/>
                                </a:cubicBezTo>
                                <a:cubicBezTo>
                                  <a:pt x="34" y="6"/>
                                  <a:pt x="44" y="0"/>
                                  <a:pt x="59" y="0"/>
                                </a:cubicBezTo>
                                <a:cubicBezTo>
                                  <a:pt x="68" y="0"/>
                                  <a:pt x="78" y="4"/>
                                  <a:pt x="84" y="10"/>
                                </a:cubicBezTo>
                                <a:cubicBezTo>
                                  <a:pt x="85" y="11"/>
                                  <a:pt x="85" y="12"/>
                                  <a:pt x="84" y="14"/>
                                </a:cubicBezTo>
                                <a:cubicBezTo>
                                  <a:pt x="71" y="30"/>
                                  <a:pt x="71" y="30"/>
                                  <a:pt x="71" y="30"/>
                                </a:cubicBezTo>
                                <a:cubicBezTo>
                                  <a:pt x="70" y="31"/>
                                  <a:pt x="69" y="31"/>
                                  <a:pt x="68" y="30"/>
                                </a:cubicBezTo>
                                <a:cubicBezTo>
                                  <a:pt x="62" y="27"/>
                                  <a:pt x="57" y="25"/>
                                  <a:pt x="50" y="25"/>
                                </a:cubicBezTo>
                                <a:cubicBezTo>
                                  <a:pt x="35" y="25"/>
                                  <a:pt x="28" y="36"/>
                                  <a:pt x="28" y="55"/>
                                </a:cubicBezTo>
                                <a:cubicBezTo>
                                  <a:pt x="28" y="119"/>
                                  <a:pt x="28" y="119"/>
                                  <a:pt x="28" y="119"/>
                                </a:cubicBezTo>
                                <a:cubicBezTo>
                                  <a:pt x="28" y="121"/>
                                  <a:pt x="27" y="122"/>
                                  <a:pt x="25" y="122"/>
                                </a:cubicBezTo>
                                <a:lnTo>
                                  <a:pt x="3" y="12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6" name="フリーフォーム 16">
                          <a:extLst>
                            <a:ext uri="{FF2B5EF4-FFF2-40B4-BE49-F238E27FC236}">
                              <a16:creationId xmlns:a16="http://schemas.microsoft.com/office/drawing/2014/main" id="{CC46E147-1EDD-41C5-8E63-6B6E5BD95988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924615" y="297211"/>
                            <a:ext cx="184932" cy="229844"/>
                          </a:xfrm>
                          <a:custGeom>
                            <a:avLst/>
                            <a:gdLst>
                              <a:gd name="connsiteX0" fmla="*/ 118286 w 222250"/>
                              <a:gd name="connsiteY0" fmla="*/ 158750 h 276225"/>
                              <a:gd name="connsiteX1" fmla="*/ 60325 w 222250"/>
                              <a:gd name="connsiteY1" fmla="*/ 193982 h 276225"/>
                              <a:gd name="connsiteX2" fmla="*/ 104910 w 222250"/>
                              <a:gd name="connsiteY2" fmla="*/ 227012 h 276225"/>
                              <a:gd name="connsiteX3" fmla="*/ 165100 w 222250"/>
                              <a:gd name="connsiteY3" fmla="*/ 182972 h 276225"/>
                              <a:gd name="connsiteX4" fmla="*/ 165100 w 222250"/>
                              <a:gd name="connsiteY4" fmla="*/ 163154 h 276225"/>
                              <a:gd name="connsiteX5" fmla="*/ 160642 w 222250"/>
                              <a:gd name="connsiteY5" fmla="*/ 158750 h 276225"/>
                              <a:gd name="connsiteX6" fmla="*/ 118286 w 222250"/>
                              <a:gd name="connsiteY6" fmla="*/ 158750 h 276225"/>
                              <a:gd name="connsiteX7" fmla="*/ 111125 w 222250"/>
                              <a:gd name="connsiteY7" fmla="*/ 0 h 276225"/>
                              <a:gd name="connsiteX8" fmla="*/ 222250 w 222250"/>
                              <a:gd name="connsiteY8" fmla="*/ 93560 h 276225"/>
                              <a:gd name="connsiteX9" fmla="*/ 222250 w 222250"/>
                              <a:gd name="connsiteY9" fmla="*/ 265087 h 276225"/>
                              <a:gd name="connsiteX10" fmla="*/ 215583 w 222250"/>
                              <a:gd name="connsiteY10" fmla="*/ 271770 h 276225"/>
                              <a:gd name="connsiteX11" fmla="*/ 171133 w 222250"/>
                              <a:gd name="connsiteY11" fmla="*/ 271770 h 276225"/>
                              <a:gd name="connsiteX12" fmla="*/ 164465 w 222250"/>
                              <a:gd name="connsiteY12" fmla="*/ 265087 h 276225"/>
                              <a:gd name="connsiteX13" fmla="*/ 164465 w 222250"/>
                              <a:gd name="connsiteY13" fmla="*/ 247266 h 276225"/>
                              <a:gd name="connsiteX14" fmla="*/ 88900 w 222250"/>
                              <a:gd name="connsiteY14" fmla="*/ 276225 h 276225"/>
                              <a:gd name="connsiteX15" fmla="*/ 0 w 222250"/>
                              <a:gd name="connsiteY15" fmla="*/ 196031 h 276225"/>
                              <a:gd name="connsiteX16" fmla="*/ 106680 w 222250"/>
                              <a:gd name="connsiteY16" fmla="*/ 111381 h 276225"/>
                              <a:gd name="connsiteX17" fmla="*/ 160020 w 222250"/>
                              <a:gd name="connsiteY17" fmla="*/ 111381 h 276225"/>
                              <a:gd name="connsiteX18" fmla="*/ 164465 w 222250"/>
                              <a:gd name="connsiteY18" fmla="*/ 109153 h 276225"/>
                              <a:gd name="connsiteX19" fmla="*/ 164465 w 222250"/>
                              <a:gd name="connsiteY19" fmla="*/ 95788 h 276225"/>
                              <a:gd name="connsiteX20" fmla="*/ 104458 w 222250"/>
                              <a:gd name="connsiteY20" fmla="*/ 51235 h 276225"/>
                              <a:gd name="connsiteX21" fmla="*/ 44450 w 222250"/>
                              <a:gd name="connsiteY21" fmla="*/ 71284 h 276225"/>
                              <a:gd name="connsiteX22" fmla="*/ 37782 w 222250"/>
                              <a:gd name="connsiteY22" fmla="*/ 69056 h 276225"/>
                              <a:gd name="connsiteX23" fmla="*/ 15557 w 222250"/>
                              <a:gd name="connsiteY23" fmla="*/ 33414 h 276225"/>
                              <a:gd name="connsiteX24" fmla="*/ 17780 w 222250"/>
                              <a:gd name="connsiteY24" fmla="*/ 26731 h 276225"/>
                              <a:gd name="connsiteX25" fmla="*/ 111125 w 222250"/>
                              <a:gd name="connsiteY25" fmla="*/ 0 h 276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</a:cxnLst>
                            <a:rect l="l" t="t" r="r" b="b"/>
                            <a:pathLst>
                              <a:path w="222250" h="276225">
                                <a:moveTo>
                                  <a:pt x="118286" y="158750"/>
                                </a:moveTo>
                                <a:cubicBezTo>
                                  <a:pt x="78159" y="158750"/>
                                  <a:pt x="60325" y="169760"/>
                                  <a:pt x="60325" y="193982"/>
                                </a:cubicBezTo>
                                <a:cubicBezTo>
                                  <a:pt x="60325" y="216002"/>
                                  <a:pt x="75930" y="227012"/>
                                  <a:pt x="104910" y="227012"/>
                                </a:cubicBezTo>
                                <a:cubicBezTo>
                                  <a:pt x="142807" y="227012"/>
                                  <a:pt x="165100" y="211598"/>
                                  <a:pt x="165100" y="182972"/>
                                </a:cubicBezTo>
                                <a:cubicBezTo>
                                  <a:pt x="165100" y="163154"/>
                                  <a:pt x="165100" y="163154"/>
                                  <a:pt x="165100" y="163154"/>
                                </a:cubicBezTo>
                                <a:cubicBezTo>
                                  <a:pt x="165100" y="160952"/>
                                  <a:pt x="162871" y="158750"/>
                                  <a:pt x="160642" y="158750"/>
                                </a:cubicBezTo>
                                <a:cubicBezTo>
                                  <a:pt x="118286" y="158750"/>
                                  <a:pt x="118286" y="158750"/>
                                  <a:pt x="118286" y="158750"/>
                                </a:cubicBezTo>
                                <a:close/>
                                <a:moveTo>
                                  <a:pt x="111125" y="0"/>
                                </a:moveTo>
                                <a:cubicBezTo>
                                  <a:pt x="193358" y="0"/>
                                  <a:pt x="222250" y="26731"/>
                                  <a:pt x="222250" y="93560"/>
                                </a:cubicBezTo>
                                <a:cubicBezTo>
                                  <a:pt x="222250" y="265087"/>
                                  <a:pt x="222250" y="265087"/>
                                  <a:pt x="222250" y="265087"/>
                                </a:cubicBezTo>
                                <a:cubicBezTo>
                                  <a:pt x="222250" y="269542"/>
                                  <a:pt x="220028" y="271770"/>
                                  <a:pt x="215583" y="271770"/>
                                </a:cubicBezTo>
                                <a:lnTo>
                                  <a:pt x="171133" y="271770"/>
                                </a:lnTo>
                                <a:cubicBezTo>
                                  <a:pt x="166688" y="271770"/>
                                  <a:pt x="164465" y="269542"/>
                                  <a:pt x="164465" y="265087"/>
                                </a:cubicBezTo>
                                <a:cubicBezTo>
                                  <a:pt x="164465" y="247266"/>
                                  <a:pt x="164465" y="247266"/>
                                  <a:pt x="164465" y="247266"/>
                                </a:cubicBezTo>
                                <a:cubicBezTo>
                                  <a:pt x="151130" y="265087"/>
                                  <a:pt x="126683" y="276225"/>
                                  <a:pt x="88900" y="276225"/>
                                </a:cubicBezTo>
                                <a:cubicBezTo>
                                  <a:pt x="42227" y="276225"/>
                                  <a:pt x="0" y="251721"/>
                                  <a:pt x="0" y="196031"/>
                                </a:cubicBezTo>
                                <a:cubicBezTo>
                                  <a:pt x="0" y="138112"/>
                                  <a:pt x="42227" y="111381"/>
                                  <a:pt x="106680" y="111381"/>
                                </a:cubicBezTo>
                                <a:cubicBezTo>
                                  <a:pt x="160020" y="111381"/>
                                  <a:pt x="160020" y="111381"/>
                                  <a:pt x="160020" y="111381"/>
                                </a:cubicBezTo>
                                <a:cubicBezTo>
                                  <a:pt x="162243" y="111381"/>
                                  <a:pt x="164465" y="111381"/>
                                  <a:pt x="164465" y="109153"/>
                                </a:cubicBezTo>
                                <a:cubicBezTo>
                                  <a:pt x="164465" y="95788"/>
                                  <a:pt x="164465" y="95788"/>
                                  <a:pt x="164465" y="95788"/>
                                </a:cubicBezTo>
                                <a:cubicBezTo>
                                  <a:pt x="164465" y="66829"/>
                                  <a:pt x="148908" y="51235"/>
                                  <a:pt x="104458" y="51235"/>
                                </a:cubicBezTo>
                                <a:cubicBezTo>
                                  <a:pt x="75565" y="51235"/>
                                  <a:pt x="57785" y="60146"/>
                                  <a:pt x="44450" y="71284"/>
                                </a:cubicBezTo>
                                <a:cubicBezTo>
                                  <a:pt x="42227" y="73511"/>
                                  <a:pt x="40005" y="71284"/>
                                  <a:pt x="37782" y="69056"/>
                                </a:cubicBezTo>
                                <a:cubicBezTo>
                                  <a:pt x="15557" y="33414"/>
                                  <a:pt x="15557" y="33414"/>
                                  <a:pt x="15557" y="33414"/>
                                </a:cubicBezTo>
                                <a:cubicBezTo>
                                  <a:pt x="15557" y="31187"/>
                                  <a:pt x="15557" y="26731"/>
                                  <a:pt x="17780" y="26731"/>
                                </a:cubicBezTo>
                                <a:cubicBezTo>
                                  <a:pt x="40005" y="11138"/>
                                  <a:pt x="68898" y="0"/>
                                  <a:pt x="111125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Freeform 20">
                          <a:extLst>
                            <a:ext uri="{FF2B5EF4-FFF2-40B4-BE49-F238E27FC236}">
                              <a16:creationId xmlns:a16="http://schemas.microsoft.com/office/drawing/2014/main" id="{1FF74A79-923A-4E08-9F2E-E01D7D1227B5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146534" y="233806"/>
                            <a:ext cx="109639" cy="291928"/>
                          </a:xfrm>
                          <a:custGeom>
                            <a:avLst/>
                            <a:gdLst>
                              <a:gd name="T0" fmla="*/ 44 w 59"/>
                              <a:gd name="T1" fmla="*/ 157 h 157"/>
                              <a:gd name="T2" fmla="*/ 11 w 59"/>
                              <a:gd name="T3" fmla="*/ 122 h 157"/>
                              <a:gd name="T4" fmla="*/ 11 w 59"/>
                              <a:gd name="T5" fmla="*/ 60 h 157"/>
                              <a:gd name="T6" fmla="*/ 10 w 59"/>
                              <a:gd name="T7" fmla="*/ 58 h 157"/>
                              <a:gd name="T8" fmla="*/ 2 w 59"/>
                              <a:gd name="T9" fmla="*/ 58 h 157"/>
                              <a:gd name="T10" fmla="*/ 0 w 59"/>
                              <a:gd name="T11" fmla="*/ 56 h 157"/>
                              <a:gd name="T12" fmla="*/ 0 w 59"/>
                              <a:gd name="T13" fmla="*/ 39 h 157"/>
                              <a:gd name="T14" fmla="*/ 2 w 59"/>
                              <a:gd name="T15" fmla="*/ 37 h 157"/>
                              <a:gd name="T16" fmla="*/ 10 w 59"/>
                              <a:gd name="T17" fmla="*/ 37 h 157"/>
                              <a:gd name="T18" fmla="*/ 11 w 59"/>
                              <a:gd name="T19" fmla="*/ 35 h 157"/>
                              <a:gd name="T20" fmla="*/ 11 w 59"/>
                              <a:gd name="T21" fmla="*/ 3 h 157"/>
                              <a:gd name="T22" fmla="*/ 14 w 59"/>
                              <a:gd name="T23" fmla="*/ 0 h 157"/>
                              <a:gd name="T24" fmla="*/ 37 w 59"/>
                              <a:gd name="T25" fmla="*/ 0 h 157"/>
                              <a:gd name="T26" fmla="*/ 39 w 59"/>
                              <a:gd name="T27" fmla="*/ 3 h 157"/>
                              <a:gd name="T28" fmla="*/ 39 w 59"/>
                              <a:gd name="T29" fmla="*/ 35 h 157"/>
                              <a:gd name="T30" fmla="*/ 41 w 59"/>
                              <a:gd name="T31" fmla="*/ 37 h 157"/>
                              <a:gd name="T32" fmla="*/ 56 w 59"/>
                              <a:gd name="T33" fmla="*/ 37 h 157"/>
                              <a:gd name="T34" fmla="*/ 59 w 59"/>
                              <a:gd name="T35" fmla="*/ 39 h 157"/>
                              <a:gd name="T36" fmla="*/ 59 w 59"/>
                              <a:gd name="T37" fmla="*/ 56 h 157"/>
                              <a:gd name="T38" fmla="*/ 56 w 59"/>
                              <a:gd name="T39" fmla="*/ 58 h 157"/>
                              <a:gd name="T40" fmla="*/ 41 w 59"/>
                              <a:gd name="T41" fmla="*/ 58 h 157"/>
                              <a:gd name="T42" fmla="*/ 39 w 59"/>
                              <a:gd name="T43" fmla="*/ 60 h 157"/>
                              <a:gd name="T44" fmla="*/ 39 w 59"/>
                              <a:gd name="T45" fmla="*/ 121 h 157"/>
                              <a:gd name="T46" fmla="*/ 50 w 59"/>
                              <a:gd name="T47" fmla="*/ 132 h 157"/>
                              <a:gd name="T48" fmla="*/ 56 w 59"/>
                              <a:gd name="T49" fmla="*/ 132 h 157"/>
                              <a:gd name="T50" fmla="*/ 59 w 59"/>
                              <a:gd name="T51" fmla="*/ 135 h 157"/>
                              <a:gd name="T52" fmla="*/ 59 w 59"/>
                              <a:gd name="T53" fmla="*/ 155 h 157"/>
                              <a:gd name="T54" fmla="*/ 56 w 59"/>
                              <a:gd name="T55" fmla="*/ 157 h 157"/>
                              <a:gd name="T56" fmla="*/ 44 w 59"/>
                              <a:gd name="T57" fmla="*/ 157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9" h="157">
                                <a:moveTo>
                                  <a:pt x="44" y="157"/>
                                </a:moveTo>
                                <a:cubicBezTo>
                                  <a:pt x="21" y="157"/>
                                  <a:pt x="11" y="146"/>
                                  <a:pt x="11" y="122"/>
                                </a:cubicBezTo>
                                <a:cubicBezTo>
                                  <a:pt x="11" y="60"/>
                                  <a:pt x="11" y="60"/>
                                  <a:pt x="11" y="60"/>
                                </a:cubicBezTo>
                                <a:cubicBezTo>
                                  <a:pt x="11" y="59"/>
                                  <a:pt x="11" y="58"/>
                                  <a:pt x="10" y="58"/>
                                </a:cubicBezTo>
                                <a:cubicBezTo>
                                  <a:pt x="2" y="58"/>
                                  <a:pt x="2" y="58"/>
                                  <a:pt x="2" y="58"/>
                                </a:cubicBezTo>
                                <a:cubicBezTo>
                                  <a:pt x="1" y="58"/>
                                  <a:pt x="0" y="57"/>
                                  <a:pt x="0" y="56"/>
                                </a:cubicBezTo>
                                <a:cubicBezTo>
                                  <a:pt x="0" y="39"/>
                                  <a:pt x="0" y="39"/>
                                  <a:pt x="0" y="39"/>
                                </a:cubicBezTo>
                                <a:cubicBezTo>
                                  <a:pt x="0" y="38"/>
                                  <a:pt x="1" y="37"/>
                                  <a:pt x="2" y="37"/>
                                </a:cubicBezTo>
                                <a:cubicBezTo>
                                  <a:pt x="10" y="37"/>
                                  <a:pt x="10" y="37"/>
                                  <a:pt x="10" y="37"/>
                                </a:cubicBezTo>
                                <a:cubicBezTo>
                                  <a:pt x="11" y="37"/>
                                  <a:pt x="11" y="36"/>
                                  <a:pt x="11" y="35"/>
                                </a:cubicBezTo>
                                <a:cubicBezTo>
                                  <a:pt x="11" y="3"/>
                                  <a:pt x="11" y="3"/>
                                  <a:pt x="11" y="3"/>
                                </a:cubicBezTo>
                                <a:cubicBezTo>
                                  <a:pt x="11" y="1"/>
                                  <a:pt x="13" y="0"/>
                                  <a:pt x="14" y="0"/>
                                </a:cubicBezTo>
                                <a:cubicBezTo>
                                  <a:pt x="37" y="0"/>
                                  <a:pt x="37" y="0"/>
                                  <a:pt x="37" y="0"/>
                                </a:cubicBezTo>
                                <a:cubicBezTo>
                                  <a:pt x="38" y="0"/>
                                  <a:pt x="39" y="1"/>
                                  <a:pt x="39" y="3"/>
                                </a:cubicBezTo>
                                <a:cubicBezTo>
                                  <a:pt x="39" y="35"/>
                                  <a:pt x="39" y="35"/>
                                  <a:pt x="39" y="35"/>
                                </a:cubicBezTo>
                                <a:cubicBezTo>
                                  <a:pt x="39" y="36"/>
                                  <a:pt x="40" y="37"/>
                                  <a:pt x="41" y="37"/>
                                </a:cubicBezTo>
                                <a:cubicBezTo>
                                  <a:pt x="56" y="37"/>
                                  <a:pt x="56" y="37"/>
                                  <a:pt x="56" y="37"/>
                                </a:cubicBezTo>
                                <a:cubicBezTo>
                                  <a:pt x="58" y="37"/>
                                  <a:pt x="59" y="38"/>
                                  <a:pt x="59" y="39"/>
                                </a:cubicBezTo>
                                <a:cubicBezTo>
                                  <a:pt x="59" y="56"/>
                                  <a:pt x="59" y="56"/>
                                  <a:pt x="59" y="56"/>
                                </a:cubicBezTo>
                                <a:cubicBezTo>
                                  <a:pt x="59" y="57"/>
                                  <a:pt x="58" y="58"/>
                                  <a:pt x="56" y="58"/>
                                </a:cubicBezTo>
                                <a:cubicBezTo>
                                  <a:pt x="41" y="58"/>
                                  <a:pt x="41" y="58"/>
                                  <a:pt x="41" y="58"/>
                                </a:cubicBezTo>
                                <a:cubicBezTo>
                                  <a:pt x="40" y="58"/>
                                  <a:pt x="39" y="59"/>
                                  <a:pt x="39" y="60"/>
                                </a:cubicBezTo>
                                <a:cubicBezTo>
                                  <a:pt x="39" y="121"/>
                                  <a:pt x="39" y="121"/>
                                  <a:pt x="39" y="121"/>
                                </a:cubicBezTo>
                                <a:cubicBezTo>
                                  <a:pt x="39" y="130"/>
                                  <a:pt x="43" y="132"/>
                                  <a:pt x="50" y="132"/>
                                </a:cubicBezTo>
                                <a:cubicBezTo>
                                  <a:pt x="56" y="132"/>
                                  <a:pt x="56" y="132"/>
                                  <a:pt x="56" y="132"/>
                                </a:cubicBezTo>
                                <a:cubicBezTo>
                                  <a:pt x="58" y="132"/>
                                  <a:pt x="59" y="133"/>
                                  <a:pt x="59" y="135"/>
                                </a:cubicBezTo>
                                <a:cubicBezTo>
                                  <a:pt x="59" y="155"/>
                                  <a:pt x="59" y="155"/>
                                  <a:pt x="59" y="155"/>
                                </a:cubicBezTo>
                                <a:cubicBezTo>
                                  <a:pt x="59" y="156"/>
                                  <a:pt x="58" y="157"/>
                                  <a:pt x="56" y="157"/>
                                </a:cubicBezTo>
                                <a:lnTo>
                                  <a:pt x="44" y="15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" name="Freeform 21">
                          <a:extLst>
                            <a:ext uri="{FF2B5EF4-FFF2-40B4-BE49-F238E27FC236}">
                              <a16:creationId xmlns:a16="http://schemas.microsoft.com/office/drawing/2014/main" id="{DC3C9B7D-B059-4D5A-B1F8-6D018CEA13BD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2302405" y="211350"/>
                            <a:ext cx="50196" cy="311742"/>
                          </a:xfrm>
                          <a:custGeom>
                            <a:avLst/>
                            <a:gdLst>
                              <a:gd name="T0" fmla="*/ 2 w 27"/>
                              <a:gd name="T1" fmla="*/ 26 h 168"/>
                              <a:gd name="T2" fmla="*/ 0 w 27"/>
                              <a:gd name="T3" fmla="*/ 24 h 168"/>
                              <a:gd name="T4" fmla="*/ 0 w 27"/>
                              <a:gd name="T5" fmla="*/ 2 h 168"/>
                              <a:gd name="T6" fmla="*/ 2 w 27"/>
                              <a:gd name="T7" fmla="*/ 0 h 168"/>
                              <a:gd name="T8" fmla="*/ 25 w 27"/>
                              <a:gd name="T9" fmla="*/ 0 h 168"/>
                              <a:gd name="T10" fmla="*/ 27 w 27"/>
                              <a:gd name="T11" fmla="*/ 2 h 168"/>
                              <a:gd name="T12" fmla="*/ 27 w 27"/>
                              <a:gd name="T13" fmla="*/ 24 h 168"/>
                              <a:gd name="T14" fmla="*/ 25 w 27"/>
                              <a:gd name="T15" fmla="*/ 26 h 168"/>
                              <a:gd name="T16" fmla="*/ 2 w 27"/>
                              <a:gd name="T17" fmla="*/ 26 h 168"/>
                              <a:gd name="T18" fmla="*/ 2 w 27"/>
                              <a:gd name="T19" fmla="*/ 168 h 168"/>
                              <a:gd name="T20" fmla="*/ 0 w 27"/>
                              <a:gd name="T21" fmla="*/ 165 h 168"/>
                              <a:gd name="T22" fmla="*/ 0 w 27"/>
                              <a:gd name="T23" fmla="*/ 51 h 168"/>
                              <a:gd name="T24" fmla="*/ 2 w 27"/>
                              <a:gd name="T25" fmla="*/ 49 h 168"/>
                              <a:gd name="T26" fmla="*/ 25 w 27"/>
                              <a:gd name="T27" fmla="*/ 49 h 168"/>
                              <a:gd name="T28" fmla="*/ 27 w 27"/>
                              <a:gd name="T29" fmla="*/ 51 h 168"/>
                              <a:gd name="T30" fmla="*/ 27 w 27"/>
                              <a:gd name="T31" fmla="*/ 165 h 168"/>
                              <a:gd name="T32" fmla="*/ 25 w 27"/>
                              <a:gd name="T33" fmla="*/ 168 h 168"/>
                              <a:gd name="T34" fmla="*/ 2 w 27"/>
                              <a:gd name="T35" fmla="*/ 168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7" h="168">
                                <a:moveTo>
                                  <a:pt x="2" y="26"/>
                                </a:moveTo>
                                <a:cubicBezTo>
                                  <a:pt x="1" y="26"/>
                                  <a:pt x="0" y="25"/>
                                  <a:pt x="0" y="24"/>
                                </a:cubicBezTo>
                                <a:cubicBezTo>
                                  <a:pt x="0" y="2"/>
                                  <a:pt x="0" y="2"/>
                                  <a:pt x="0" y="2"/>
                                </a:cubicBezTo>
                                <a:cubicBezTo>
                                  <a:pt x="0" y="1"/>
                                  <a:pt x="1" y="0"/>
                                  <a:pt x="2" y="0"/>
                                </a:cubicBezTo>
                                <a:cubicBezTo>
                                  <a:pt x="25" y="0"/>
                                  <a:pt x="25" y="0"/>
                                  <a:pt x="25" y="0"/>
                                </a:cubicBezTo>
                                <a:cubicBezTo>
                                  <a:pt x="27" y="0"/>
                                  <a:pt x="27" y="1"/>
                                  <a:pt x="27" y="2"/>
                                </a:cubicBezTo>
                                <a:cubicBezTo>
                                  <a:pt x="27" y="24"/>
                                  <a:pt x="27" y="24"/>
                                  <a:pt x="27" y="24"/>
                                </a:cubicBezTo>
                                <a:cubicBezTo>
                                  <a:pt x="27" y="25"/>
                                  <a:pt x="27" y="26"/>
                                  <a:pt x="25" y="26"/>
                                </a:cubicBezTo>
                                <a:lnTo>
                                  <a:pt x="2" y="26"/>
                                </a:lnTo>
                                <a:close/>
                                <a:moveTo>
                                  <a:pt x="2" y="168"/>
                                </a:moveTo>
                                <a:cubicBezTo>
                                  <a:pt x="1" y="168"/>
                                  <a:pt x="0" y="167"/>
                                  <a:pt x="0" y="165"/>
                                </a:cubicBezTo>
                                <a:cubicBezTo>
                                  <a:pt x="0" y="51"/>
                                  <a:pt x="0" y="51"/>
                                  <a:pt x="0" y="51"/>
                                </a:cubicBezTo>
                                <a:cubicBezTo>
                                  <a:pt x="0" y="50"/>
                                  <a:pt x="1" y="49"/>
                                  <a:pt x="2" y="49"/>
                                </a:cubicBezTo>
                                <a:cubicBezTo>
                                  <a:pt x="25" y="49"/>
                                  <a:pt x="25" y="49"/>
                                  <a:pt x="25" y="49"/>
                                </a:cubicBezTo>
                                <a:cubicBezTo>
                                  <a:pt x="27" y="49"/>
                                  <a:pt x="27" y="50"/>
                                  <a:pt x="27" y="51"/>
                                </a:cubicBezTo>
                                <a:cubicBezTo>
                                  <a:pt x="27" y="165"/>
                                  <a:pt x="27" y="165"/>
                                  <a:pt x="27" y="165"/>
                                </a:cubicBezTo>
                                <a:cubicBezTo>
                                  <a:pt x="27" y="167"/>
                                  <a:pt x="27" y="168"/>
                                  <a:pt x="25" y="168"/>
                                </a:cubicBezTo>
                                <a:lnTo>
                                  <a:pt x="2" y="168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" name="Freeform 22">
                          <a:extLst>
                            <a:ext uri="{FF2B5EF4-FFF2-40B4-BE49-F238E27FC236}">
                              <a16:creationId xmlns:a16="http://schemas.microsoft.com/office/drawing/2014/main" id="{31A114ED-6130-4E37-ABAA-12804C1C6416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409402" y="297211"/>
                            <a:ext cx="187574" cy="225881"/>
                          </a:xfrm>
                          <a:custGeom>
                            <a:avLst/>
                            <a:gdLst>
                              <a:gd name="T0" fmla="*/ 76 w 101"/>
                              <a:gd name="T1" fmla="*/ 122 h 122"/>
                              <a:gd name="T2" fmla="*/ 73 w 101"/>
                              <a:gd name="T3" fmla="*/ 119 h 122"/>
                              <a:gd name="T4" fmla="*/ 73 w 101"/>
                              <a:gd name="T5" fmla="*/ 51 h 122"/>
                              <a:gd name="T6" fmla="*/ 51 w 101"/>
                              <a:gd name="T7" fmla="*/ 25 h 122"/>
                              <a:gd name="T8" fmla="*/ 28 w 101"/>
                              <a:gd name="T9" fmla="*/ 51 h 122"/>
                              <a:gd name="T10" fmla="*/ 28 w 101"/>
                              <a:gd name="T11" fmla="*/ 119 h 122"/>
                              <a:gd name="T12" fmla="*/ 26 w 101"/>
                              <a:gd name="T13" fmla="*/ 122 h 122"/>
                              <a:gd name="T14" fmla="*/ 3 w 101"/>
                              <a:gd name="T15" fmla="*/ 122 h 122"/>
                              <a:gd name="T16" fmla="*/ 0 w 101"/>
                              <a:gd name="T17" fmla="*/ 119 h 122"/>
                              <a:gd name="T18" fmla="*/ 0 w 101"/>
                              <a:gd name="T19" fmla="*/ 5 h 122"/>
                              <a:gd name="T20" fmla="*/ 3 w 101"/>
                              <a:gd name="T21" fmla="*/ 3 h 122"/>
                              <a:gd name="T22" fmla="*/ 26 w 101"/>
                              <a:gd name="T23" fmla="*/ 3 h 122"/>
                              <a:gd name="T24" fmla="*/ 28 w 101"/>
                              <a:gd name="T25" fmla="*/ 5 h 122"/>
                              <a:gd name="T26" fmla="*/ 28 w 101"/>
                              <a:gd name="T27" fmla="*/ 14 h 122"/>
                              <a:gd name="T28" fmla="*/ 28 w 101"/>
                              <a:gd name="T29" fmla="*/ 14 h 122"/>
                              <a:gd name="T30" fmla="*/ 60 w 101"/>
                              <a:gd name="T31" fmla="*/ 0 h 122"/>
                              <a:gd name="T32" fmla="*/ 101 w 101"/>
                              <a:gd name="T33" fmla="*/ 44 h 122"/>
                              <a:gd name="T34" fmla="*/ 101 w 101"/>
                              <a:gd name="T35" fmla="*/ 119 h 122"/>
                              <a:gd name="T36" fmla="*/ 98 w 101"/>
                              <a:gd name="T37" fmla="*/ 122 h 122"/>
                              <a:gd name="T38" fmla="*/ 76 w 101"/>
                              <a:gd name="T39" fmla="*/ 122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1" h="122">
                                <a:moveTo>
                                  <a:pt x="76" y="122"/>
                                </a:moveTo>
                                <a:cubicBezTo>
                                  <a:pt x="74" y="122"/>
                                  <a:pt x="73" y="121"/>
                                  <a:pt x="73" y="119"/>
                                </a:cubicBezTo>
                                <a:cubicBezTo>
                                  <a:pt x="73" y="51"/>
                                  <a:pt x="73" y="51"/>
                                  <a:pt x="73" y="51"/>
                                </a:cubicBezTo>
                                <a:cubicBezTo>
                                  <a:pt x="73" y="35"/>
                                  <a:pt x="65" y="25"/>
                                  <a:pt x="51" y="25"/>
                                </a:cubicBezTo>
                                <a:cubicBezTo>
                                  <a:pt x="36" y="25"/>
                                  <a:pt x="28" y="35"/>
                                  <a:pt x="28" y="51"/>
                                </a:cubicBezTo>
                                <a:cubicBezTo>
                                  <a:pt x="28" y="119"/>
                                  <a:pt x="28" y="119"/>
                                  <a:pt x="28" y="119"/>
                                </a:cubicBezTo>
                                <a:cubicBezTo>
                                  <a:pt x="28" y="121"/>
                                  <a:pt x="27" y="122"/>
                                  <a:pt x="26" y="122"/>
                                </a:cubicBezTo>
                                <a:cubicBezTo>
                                  <a:pt x="3" y="122"/>
                                  <a:pt x="3" y="122"/>
                                  <a:pt x="3" y="122"/>
                                </a:cubicBezTo>
                                <a:cubicBezTo>
                                  <a:pt x="1" y="122"/>
                                  <a:pt x="0" y="121"/>
                                  <a:pt x="0" y="119"/>
                                </a:cubicBezTo>
                                <a:cubicBezTo>
                                  <a:pt x="0" y="5"/>
                                  <a:pt x="0" y="5"/>
                                  <a:pt x="0" y="5"/>
                                </a:cubicBezTo>
                                <a:cubicBezTo>
                                  <a:pt x="0" y="4"/>
                                  <a:pt x="1" y="3"/>
                                  <a:pt x="3" y="3"/>
                                </a:cubicBezTo>
                                <a:cubicBezTo>
                                  <a:pt x="26" y="3"/>
                                  <a:pt x="26" y="3"/>
                                  <a:pt x="26" y="3"/>
                                </a:cubicBezTo>
                                <a:cubicBezTo>
                                  <a:pt x="27" y="3"/>
                                  <a:pt x="28" y="4"/>
                                  <a:pt x="28" y="5"/>
                                </a:cubicBezTo>
                                <a:cubicBezTo>
                                  <a:pt x="28" y="14"/>
                                  <a:pt x="28" y="14"/>
                                  <a:pt x="28" y="14"/>
                                </a:cubicBezTo>
                                <a:cubicBezTo>
                                  <a:pt x="28" y="14"/>
                                  <a:pt x="28" y="14"/>
                                  <a:pt x="28" y="14"/>
                                </a:cubicBezTo>
                                <a:cubicBezTo>
                                  <a:pt x="33" y="7"/>
                                  <a:pt x="44" y="0"/>
                                  <a:pt x="60" y="0"/>
                                </a:cubicBezTo>
                                <a:cubicBezTo>
                                  <a:pt x="85" y="0"/>
                                  <a:pt x="101" y="19"/>
                                  <a:pt x="101" y="44"/>
                                </a:cubicBezTo>
                                <a:cubicBezTo>
                                  <a:pt x="101" y="119"/>
                                  <a:pt x="101" y="119"/>
                                  <a:pt x="101" y="119"/>
                                </a:cubicBezTo>
                                <a:cubicBezTo>
                                  <a:pt x="101" y="121"/>
                                  <a:pt x="100" y="122"/>
                                  <a:pt x="98" y="122"/>
                                </a:cubicBezTo>
                                <a:lnTo>
                                  <a:pt x="76" y="12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" name="フリーフォーム 21">
                          <a:extLst>
                            <a:ext uri="{FF2B5EF4-FFF2-40B4-BE49-F238E27FC236}">
                              <a16:creationId xmlns:a16="http://schemas.microsoft.com/office/drawing/2014/main" id="{B1E33001-27F1-41E5-B3FF-31ADFBB9BB4B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635283" y="297211"/>
                            <a:ext cx="192858" cy="313063"/>
                          </a:xfrm>
                          <a:custGeom>
                            <a:avLst/>
                            <a:gdLst>
                              <a:gd name="connsiteX0" fmla="*/ 115888 w 231775"/>
                              <a:gd name="connsiteY0" fmla="*/ 55562 h 376237"/>
                              <a:gd name="connsiteX1" fmla="*/ 68660 w 231775"/>
                              <a:gd name="connsiteY1" fmla="*/ 89037 h 376237"/>
                              <a:gd name="connsiteX2" fmla="*/ 61913 w 231775"/>
                              <a:gd name="connsiteY2" fmla="*/ 131440 h 376237"/>
                              <a:gd name="connsiteX3" fmla="*/ 68660 w 231775"/>
                              <a:gd name="connsiteY3" fmla="*/ 176074 h 376237"/>
                              <a:gd name="connsiteX4" fmla="*/ 115888 w 231775"/>
                              <a:gd name="connsiteY4" fmla="*/ 209549 h 376237"/>
                              <a:gd name="connsiteX5" fmla="*/ 163116 w 231775"/>
                              <a:gd name="connsiteY5" fmla="*/ 176074 h 376237"/>
                              <a:gd name="connsiteX6" fmla="*/ 169863 w 231775"/>
                              <a:gd name="connsiteY6" fmla="*/ 131440 h 376237"/>
                              <a:gd name="connsiteX7" fmla="*/ 163116 w 231775"/>
                              <a:gd name="connsiteY7" fmla="*/ 89037 h 376237"/>
                              <a:gd name="connsiteX8" fmla="*/ 115888 w 231775"/>
                              <a:gd name="connsiteY8" fmla="*/ 55562 h 376237"/>
                              <a:gd name="connsiteX9" fmla="*/ 100287 w 231775"/>
                              <a:gd name="connsiteY9" fmla="*/ 0 h 376237"/>
                              <a:gd name="connsiteX10" fmla="*/ 169374 w 231775"/>
                              <a:gd name="connsiteY10" fmla="*/ 31168 h 376237"/>
                              <a:gd name="connsiteX11" fmla="*/ 169374 w 231775"/>
                              <a:gd name="connsiteY11" fmla="*/ 11131 h 376237"/>
                              <a:gd name="connsiteX12" fmla="*/ 173831 w 231775"/>
                              <a:gd name="connsiteY12" fmla="*/ 6679 h 376237"/>
                              <a:gd name="connsiteX13" fmla="*/ 225089 w 231775"/>
                              <a:gd name="connsiteY13" fmla="*/ 6679 h 376237"/>
                              <a:gd name="connsiteX14" fmla="*/ 231775 w 231775"/>
                              <a:gd name="connsiteY14" fmla="*/ 11131 h 376237"/>
                              <a:gd name="connsiteX15" fmla="*/ 231775 w 231775"/>
                              <a:gd name="connsiteY15" fmla="*/ 253793 h 376237"/>
                              <a:gd name="connsiteX16" fmla="*/ 106973 w 231775"/>
                              <a:gd name="connsiteY16" fmla="*/ 376237 h 376237"/>
                              <a:gd name="connsiteX17" fmla="*/ 11143 w 231775"/>
                              <a:gd name="connsiteY17" fmla="*/ 336164 h 376237"/>
                              <a:gd name="connsiteX18" fmla="*/ 11143 w 231775"/>
                              <a:gd name="connsiteY18" fmla="*/ 329486 h 376237"/>
                              <a:gd name="connsiteX19" fmla="*/ 44572 w 231775"/>
                              <a:gd name="connsiteY19" fmla="*/ 296092 h 376237"/>
                              <a:gd name="connsiteX20" fmla="*/ 51258 w 231775"/>
                              <a:gd name="connsiteY20" fmla="*/ 296092 h 376237"/>
                              <a:gd name="connsiteX21" fmla="*/ 109202 w 231775"/>
                              <a:gd name="connsiteY21" fmla="*/ 320581 h 376237"/>
                              <a:gd name="connsiteX22" fmla="*/ 169374 w 231775"/>
                              <a:gd name="connsiteY22" fmla="*/ 258246 h 376237"/>
                              <a:gd name="connsiteX23" fmla="*/ 169374 w 231775"/>
                              <a:gd name="connsiteY23" fmla="*/ 233757 h 376237"/>
                              <a:gd name="connsiteX24" fmla="*/ 100287 w 231775"/>
                              <a:gd name="connsiteY24" fmla="*/ 264924 h 376237"/>
                              <a:gd name="connsiteX25" fmla="*/ 8914 w 231775"/>
                              <a:gd name="connsiteY25" fmla="*/ 200363 h 376237"/>
                              <a:gd name="connsiteX26" fmla="*/ 0 w 231775"/>
                              <a:gd name="connsiteY26" fmla="*/ 131349 h 376237"/>
                              <a:gd name="connsiteX27" fmla="*/ 8914 w 231775"/>
                              <a:gd name="connsiteY27" fmla="*/ 64561 h 376237"/>
                              <a:gd name="connsiteX28" fmla="*/ 100287 w 231775"/>
                              <a:gd name="connsiteY28" fmla="*/ 0 h 37623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</a:cxnLst>
                            <a:rect l="l" t="t" r="r" b="b"/>
                            <a:pathLst>
                              <a:path w="231775" h="376237">
                                <a:moveTo>
                                  <a:pt x="115888" y="55562"/>
                                </a:moveTo>
                                <a:cubicBezTo>
                                  <a:pt x="91150" y="55562"/>
                                  <a:pt x="75407" y="66721"/>
                                  <a:pt x="68660" y="89037"/>
                                </a:cubicBezTo>
                                <a:cubicBezTo>
                                  <a:pt x="64162" y="100196"/>
                                  <a:pt x="61913" y="113586"/>
                                  <a:pt x="61913" y="131440"/>
                                </a:cubicBezTo>
                                <a:cubicBezTo>
                                  <a:pt x="61913" y="149293"/>
                                  <a:pt x="64162" y="162683"/>
                                  <a:pt x="68660" y="176074"/>
                                </a:cubicBezTo>
                                <a:cubicBezTo>
                                  <a:pt x="75407" y="198391"/>
                                  <a:pt x="91150" y="209549"/>
                                  <a:pt x="115888" y="209549"/>
                                </a:cubicBezTo>
                                <a:cubicBezTo>
                                  <a:pt x="140627" y="209549"/>
                                  <a:pt x="156369" y="198391"/>
                                  <a:pt x="163116" y="176074"/>
                                </a:cubicBezTo>
                                <a:cubicBezTo>
                                  <a:pt x="167614" y="162683"/>
                                  <a:pt x="169863" y="149293"/>
                                  <a:pt x="169863" y="131440"/>
                                </a:cubicBezTo>
                                <a:cubicBezTo>
                                  <a:pt x="169863" y="113586"/>
                                  <a:pt x="167614" y="100196"/>
                                  <a:pt x="163116" y="89037"/>
                                </a:cubicBezTo>
                                <a:cubicBezTo>
                                  <a:pt x="156369" y="66721"/>
                                  <a:pt x="140627" y="55562"/>
                                  <a:pt x="115888" y="55562"/>
                                </a:cubicBezTo>
                                <a:close/>
                                <a:moveTo>
                                  <a:pt x="100287" y="0"/>
                                </a:moveTo>
                                <a:cubicBezTo>
                                  <a:pt x="133716" y="0"/>
                                  <a:pt x="156002" y="11131"/>
                                  <a:pt x="169374" y="31168"/>
                                </a:cubicBezTo>
                                <a:cubicBezTo>
                                  <a:pt x="169374" y="11131"/>
                                  <a:pt x="169374" y="11131"/>
                                  <a:pt x="169374" y="11131"/>
                                </a:cubicBezTo>
                                <a:cubicBezTo>
                                  <a:pt x="169374" y="8905"/>
                                  <a:pt x="171603" y="6679"/>
                                  <a:pt x="173831" y="6679"/>
                                </a:cubicBezTo>
                                <a:cubicBezTo>
                                  <a:pt x="225089" y="6679"/>
                                  <a:pt x="225089" y="6679"/>
                                  <a:pt x="225089" y="6679"/>
                                </a:cubicBezTo>
                                <a:cubicBezTo>
                                  <a:pt x="229546" y="6679"/>
                                  <a:pt x="231775" y="8905"/>
                                  <a:pt x="231775" y="11131"/>
                                </a:cubicBezTo>
                                <a:cubicBezTo>
                                  <a:pt x="231775" y="253793"/>
                                  <a:pt x="231775" y="253793"/>
                                  <a:pt x="231775" y="253793"/>
                                </a:cubicBezTo>
                                <a:cubicBezTo>
                                  <a:pt x="231775" y="329486"/>
                                  <a:pt x="187203" y="376237"/>
                                  <a:pt x="106973" y="376237"/>
                                </a:cubicBezTo>
                                <a:cubicBezTo>
                                  <a:pt x="69087" y="376237"/>
                                  <a:pt x="31200" y="360653"/>
                                  <a:pt x="11143" y="336164"/>
                                </a:cubicBezTo>
                                <a:cubicBezTo>
                                  <a:pt x="8914" y="333938"/>
                                  <a:pt x="8914" y="331712"/>
                                  <a:pt x="11143" y="329486"/>
                                </a:cubicBezTo>
                                <a:cubicBezTo>
                                  <a:pt x="44572" y="296092"/>
                                  <a:pt x="44572" y="296092"/>
                                  <a:pt x="44572" y="296092"/>
                                </a:cubicBezTo>
                                <a:cubicBezTo>
                                  <a:pt x="46801" y="293866"/>
                                  <a:pt x="49029" y="293866"/>
                                  <a:pt x="51258" y="296092"/>
                                </a:cubicBezTo>
                                <a:cubicBezTo>
                                  <a:pt x="69087" y="311676"/>
                                  <a:pt x="86916" y="320581"/>
                                  <a:pt x="109202" y="320581"/>
                                </a:cubicBezTo>
                                <a:cubicBezTo>
                                  <a:pt x="151545" y="320581"/>
                                  <a:pt x="169374" y="298318"/>
                                  <a:pt x="169374" y="258246"/>
                                </a:cubicBezTo>
                                <a:cubicBezTo>
                                  <a:pt x="169374" y="233757"/>
                                  <a:pt x="169374" y="233757"/>
                                  <a:pt x="169374" y="233757"/>
                                </a:cubicBezTo>
                                <a:cubicBezTo>
                                  <a:pt x="156002" y="251567"/>
                                  <a:pt x="133716" y="264924"/>
                                  <a:pt x="100287" y="264924"/>
                                </a:cubicBezTo>
                                <a:cubicBezTo>
                                  <a:pt x="55715" y="264924"/>
                                  <a:pt x="22286" y="240436"/>
                                  <a:pt x="8914" y="200363"/>
                                </a:cubicBezTo>
                                <a:cubicBezTo>
                                  <a:pt x="2229" y="180327"/>
                                  <a:pt x="0" y="160290"/>
                                  <a:pt x="0" y="131349"/>
                                </a:cubicBezTo>
                                <a:cubicBezTo>
                                  <a:pt x="0" y="102408"/>
                                  <a:pt x="2229" y="84598"/>
                                  <a:pt x="8914" y="64561"/>
                                </a:cubicBezTo>
                                <a:cubicBezTo>
                                  <a:pt x="22286" y="22263"/>
                                  <a:pt x="55715" y="0"/>
                                  <a:pt x="100287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フリーフォーム 22">
                          <a:extLst>
                            <a:ext uri="{FF2B5EF4-FFF2-40B4-BE49-F238E27FC236}">
                              <a16:creationId xmlns:a16="http://schemas.microsoft.com/office/drawing/2014/main" id="{ADB76966-F6E9-48D0-9B42-D24C3519B593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980050" y="297211"/>
                            <a:ext cx="171723" cy="229844"/>
                          </a:xfrm>
                          <a:custGeom>
                            <a:avLst/>
                            <a:gdLst>
                              <a:gd name="connsiteX0" fmla="*/ 106022 w 206375"/>
                              <a:gd name="connsiteY0" fmla="*/ 150812 h 276225"/>
                              <a:gd name="connsiteX1" fmla="*/ 39687 w 206375"/>
                              <a:gd name="connsiteY1" fmla="*/ 195587 h 276225"/>
                              <a:gd name="connsiteX2" fmla="*/ 97177 w 206375"/>
                              <a:gd name="connsiteY2" fmla="*/ 238124 h 276225"/>
                              <a:gd name="connsiteX3" fmla="*/ 163512 w 206375"/>
                              <a:gd name="connsiteY3" fmla="*/ 186632 h 276225"/>
                              <a:gd name="connsiteX4" fmla="*/ 163512 w 206375"/>
                              <a:gd name="connsiteY4" fmla="*/ 150812 h 276225"/>
                              <a:gd name="connsiteX5" fmla="*/ 106516 w 206375"/>
                              <a:gd name="connsiteY5" fmla="*/ 0 h 276225"/>
                              <a:gd name="connsiteX6" fmla="*/ 206375 w 206375"/>
                              <a:gd name="connsiteY6" fmla="*/ 91332 h 276225"/>
                              <a:gd name="connsiteX7" fmla="*/ 206375 w 206375"/>
                              <a:gd name="connsiteY7" fmla="*/ 260632 h 276225"/>
                              <a:gd name="connsiteX8" fmla="*/ 195280 w 206375"/>
                              <a:gd name="connsiteY8" fmla="*/ 271770 h 276225"/>
                              <a:gd name="connsiteX9" fmla="*/ 177527 w 206375"/>
                              <a:gd name="connsiteY9" fmla="*/ 271770 h 276225"/>
                              <a:gd name="connsiteX10" fmla="*/ 166432 w 206375"/>
                              <a:gd name="connsiteY10" fmla="*/ 260632 h 276225"/>
                              <a:gd name="connsiteX11" fmla="*/ 166432 w 206375"/>
                              <a:gd name="connsiteY11" fmla="*/ 251721 h 276225"/>
                              <a:gd name="connsiteX12" fmla="*/ 90983 w 206375"/>
                              <a:gd name="connsiteY12" fmla="*/ 276225 h 276225"/>
                              <a:gd name="connsiteX13" fmla="*/ 0 w 206375"/>
                              <a:gd name="connsiteY13" fmla="*/ 196031 h 276225"/>
                              <a:gd name="connsiteX14" fmla="*/ 102078 w 206375"/>
                              <a:gd name="connsiteY14" fmla="*/ 113609 h 276225"/>
                              <a:gd name="connsiteX15" fmla="*/ 164212 w 206375"/>
                              <a:gd name="connsiteY15" fmla="*/ 113609 h 276225"/>
                              <a:gd name="connsiteX16" fmla="*/ 164212 w 206375"/>
                              <a:gd name="connsiteY16" fmla="*/ 91332 h 276225"/>
                              <a:gd name="connsiteX17" fmla="*/ 104297 w 206375"/>
                              <a:gd name="connsiteY17" fmla="*/ 40097 h 276225"/>
                              <a:gd name="connsiteX18" fmla="*/ 44382 w 206375"/>
                              <a:gd name="connsiteY18" fmla="*/ 57918 h 276225"/>
                              <a:gd name="connsiteX19" fmla="*/ 26629 w 206375"/>
                              <a:gd name="connsiteY19" fmla="*/ 55690 h 276225"/>
                              <a:gd name="connsiteX20" fmla="*/ 17753 w 206375"/>
                              <a:gd name="connsiteY20" fmla="*/ 42325 h 276225"/>
                              <a:gd name="connsiteX21" fmla="*/ 19972 w 206375"/>
                              <a:gd name="connsiteY21" fmla="*/ 26731 h 276225"/>
                              <a:gd name="connsiteX22" fmla="*/ 106516 w 206375"/>
                              <a:gd name="connsiteY22" fmla="*/ 0 h 276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</a:cxnLst>
                            <a:rect l="l" t="t" r="r" b="b"/>
                            <a:pathLst>
                              <a:path w="206375" h="276225">
                                <a:moveTo>
                                  <a:pt x="106022" y="150812"/>
                                </a:moveTo>
                                <a:cubicBezTo>
                                  <a:pt x="48532" y="150812"/>
                                  <a:pt x="39687" y="173200"/>
                                  <a:pt x="39687" y="195587"/>
                                </a:cubicBezTo>
                                <a:cubicBezTo>
                                  <a:pt x="39687" y="229169"/>
                                  <a:pt x="70643" y="238124"/>
                                  <a:pt x="97177" y="238124"/>
                                </a:cubicBezTo>
                                <a:cubicBezTo>
                                  <a:pt x="136978" y="238124"/>
                                  <a:pt x="163512" y="217975"/>
                                  <a:pt x="163512" y="186632"/>
                                </a:cubicBezTo>
                                <a:cubicBezTo>
                                  <a:pt x="163512" y="186632"/>
                                  <a:pt x="163512" y="186632"/>
                                  <a:pt x="163512" y="150812"/>
                                </a:cubicBezTo>
                                <a:close/>
                                <a:moveTo>
                                  <a:pt x="106516" y="0"/>
                                </a:moveTo>
                                <a:cubicBezTo>
                                  <a:pt x="177527" y="0"/>
                                  <a:pt x="206375" y="26731"/>
                                  <a:pt x="206375" y="91332"/>
                                </a:cubicBezTo>
                                <a:cubicBezTo>
                                  <a:pt x="206375" y="91332"/>
                                  <a:pt x="206375" y="91332"/>
                                  <a:pt x="206375" y="260632"/>
                                </a:cubicBezTo>
                                <a:cubicBezTo>
                                  <a:pt x="206375" y="265087"/>
                                  <a:pt x="201937" y="271770"/>
                                  <a:pt x="195280" y="271770"/>
                                </a:cubicBezTo>
                                <a:cubicBezTo>
                                  <a:pt x="195280" y="271770"/>
                                  <a:pt x="195280" y="271770"/>
                                  <a:pt x="177527" y="271770"/>
                                </a:cubicBezTo>
                                <a:cubicBezTo>
                                  <a:pt x="170870" y="271770"/>
                                  <a:pt x="166432" y="265087"/>
                                  <a:pt x="166432" y="260632"/>
                                </a:cubicBezTo>
                                <a:cubicBezTo>
                                  <a:pt x="166432" y="260632"/>
                                  <a:pt x="166432" y="260632"/>
                                  <a:pt x="166432" y="251721"/>
                                </a:cubicBezTo>
                                <a:cubicBezTo>
                                  <a:pt x="148679" y="267315"/>
                                  <a:pt x="124269" y="276225"/>
                                  <a:pt x="90983" y="276225"/>
                                </a:cubicBezTo>
                                <a:cubicBezTo>
                                  <a:pt x="33286" y="276225"/>
                                  <a:pt x="0" y="245038"/>
                                  <a:pt x="0" y="196031"/>
                                </a:cubicBezTo>
                                <a:cubicBezTo>
                                  <a:pt x="0" y="158161"/>
                                  <a:pt x="17753" y="113609"/>
                                  <a:pt x="102078" y="113609"/>
                                </a:cubicBezTo>
                                <a:cubicBezTo>
                                  <a:pt x="102078" y="113609"/>
                                  <a:pt x="102078" y="113609"/>
                                  <a:pt x="164212" y="113609"/>
                                </a:cubicBezTo>
                                <a:cubicBezTo>
                                  <a:pt x="164212" y="113609"/>
                                  <a:pt x="164212" y="113609"/>
                                  <a:pt x="164212" y="91332"/>
                                </a:cubicBezTo>
                                <a:cubicBezTo>
                                  <a:pt x="164212" y="55690"/>
                                  <a:pt x="155336" y="40097"/>
                                  <a:pt x="104297" y="40097"/>
                                </a:cubicBezTo>
                                <a:cubicBezTo>
                                  <a:pt x="77668" y="40097"/>
                                  <a:pt x="59915" y="44552"/>
                                  <a:pt x="44382" y="57918"/>
                                </a:cubicBezTo>
                                <a:cubicBezTo>
                                  <a:pt x="37724" y="62373"/>
                                  <a:pt x="31067" y="60146"/>
                                  <a:pt x="26629" y="55690"/>
                                </a:cubicBezTo>
                                <a:cubicBezTo>
                                  <a:pt x="26629" y="55690"/>
                                  <a:pt x="26629" y="55690"/>
                                  <a:pt x="17753" y="42325"/>
                                </a:cubicBezTo>
                                <a:cubicBezTo>
                                  <a:pt x="13314" y="35642"/>
                                  <a:pt x="15534" y="31187"/>
                                  <a:pt x="19972" y="26731"/>
                                </a:cubicBezTo>
                                <a:cubicBezTo>
                                  <a:pt x="39944" y="8910"/>
                                  <a:pt x="71011" y="0"/>
                                  <a:pt x="106516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フリーフォーム 23">
                          <a:extLst>
                            <a:ext uri="{FF2B5EF4-FFF2-40B4-BE49-F238E27FC236}">
                              <a16:creationId xmlns:a16="http://schemas.microsoft.com/office/drawing/2014/main" id="{25C07A98-7F7D-476F-8963-5DC677A70F42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322174" y="211350"/>
                            <a:ext cx="178328" cy="315705"/>
                          </a:xfrm>
                          <a:custGeom>
                            <a:avLst/>
                            <a:gdLst>
                              <a:gd name="connsiteX0" fmla="*/ 106363 w 214313"/>
                              <a:gd name="connsiteY0" fmla="*/ 142875 h 379412"/>
                              <a:gd name="connsiteX1" fmla="*/ 46356 w 214313"/>
                              <a:gd name="connsiteY1" fmla="*/ 183140 h 379412"/>
                              <a:gd name="connsiteX2" fmla="*/ 39688 w 214313"/>
                              <a:gd name="connsiteY2" fmla="*/ 241300 h 379412"/>
                              <a:gd name="connsiteX3" fmla="*/ 46356 w 214313"/>
                              <a:gd name="connsiteY3" fmla="*/ 299460 h 379412"/>
                              <a:gd name="connsiteX4" fmla="*/ 106363 w 214313"/>
                              <a:gd name="connsiteY4" fmla="*/ 339725 h 379412"/>
                              <a:gd name="connsiteX5" fmla="*/ 166371 w 214313"/>
                              <a:gd name="connsiteY5" fmla="*/ 299460 h 379412"/>
                              <a:gd name="connsiteX6" fmla="*/ 173038 w 214313"/>
                              <a:gd name="connsiteY6" fmla="*/ 241300 h 379412"/>
                              <a:gd name="connsiteX7" fmla="*/ 166371 w 214313"/>
                              <a:gd name="connsiteY7" fmla="*/ 183140 h 379412"/>
                              <a:gd name="connsiteX8" fmla="*/ 106363 w 214313"/>
                              <a:gd name="connsiteY8" fmla="*/ 142875 h 379412"/>
                              <a:gd name="connsiteX9" fmla="*/ 11047 w 214313"/>
                              <a:gd name="connsiteY9" fmla="*/ 0 h 379412"/>
                              <a:gd name="connsiteX10" fmla="*/ 28722 w 214313"/>
                              <a:gd name="connsiteY10" fmla="*/ 0 h 379412"/>
                              <a:gd name="connsiteX11" fmla="*/ 39769 w 214313"/>
                              <a:gd name="connsiteY11" fmla="*/ 11159 h 379412"/>
                              <a:gd name="connsiteX12" fmla="*/ 39769 w 214313"/>
                              <a:gd name="connsiteY12" fmla="*/ 131678 h 379412"/>
                              <a:gd name="connsiteX13" fmla="*/ 112680 w 214313"/>
                              <a:gd name="connsiteY13" fmla="*/ 102664 h 379412"/>
                              <a:gd name="connsiteX14" fmla="*/ 205475 w 214313"/>
                              <a:gd name="connsiteY14" fmla="*/ 167388 h 379412"/>
                              <a:gd name="connsiteX15" fmla="*/ 214313 w 214313"/>
                              <a:gd name="connsiteY15" fmla="*/ 241038 h 379412"/>
                              <a:gd name="connsiteX16" fmla="*/ 205475 w 214313"/>
                              <a:gd name="connsiteY16" fmla="*/ 314689 h 379412"/>
                              <a:gd name="connsiteX17" fmla="*/ 112680 w 214313"/>
                              <a:gd name="connsiteY17" fmla="*/ 379412 h 379412"/>
                              <a:gd name="connsiteX18" fmla="*/ 39769 w 214313"/>
                              <a:gd name="connsiteY18" fmla="*/ 350398 h 379412"/>
                              <a:gd name="connsiteX19" fmla="*/ 39769 w 214313"/>
                              <a:gd name="connsiteY19" fmla="*/ 363789 h 379412"/>
                              <a:gd name="connsiteX20" fmla="*/ 28722 w 214313"/>
                              <a:gd name="connsiteY20" fmla="*/ 374948 h 379412"/>
                              <a:gd name="connsiteX21" fmla="*/ 11047 w 214313"/>
                              <a:gd name="connsiteY21" fmla="*/ 374948 h 379412"/>
                              <a:gd name="connsiteX22" fmla="*/ 0 w 214313"/>
                              <a:gd name="connsiteY22" fmla="*/ 363789 h 379412"/>
                              <a:gd name="connsiteX23" fmla="*/ 0 w 214313"/>
                              <a:gd name="connsiteY23" fmla="*/ 11159 h 379412"/>
                              <a:gd name="connsiteX24" fmla="*/ 11047 w 214313"/>
                              <a:gd name="connsiteY24" fmla="*/ 0 h 3794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</a:cxnLst>
                            <a:rect l="l" t="t" r="r" b="b"/>
                            <a:pathLst>
                              <a:path w="214313" h="379412">
                                <a:moveTo>
                                  <a:pt x="106363" y="142875"/>
                                </a:moveTo>
                                <a:cubicBezTo>
                                  <a:pt x="75248" y="142875"/>
                                  <a:pt x="55246" y="156297"/>
                                  <a:pt x="46356" y="183140"/>
                                </a:cubicBezTo>
                                <a:cubicBezTo>
                                  <a:pt x="41911" y="196561"/>
                                  <a:pt x="39688" y="214457"/>
                                  <a:pt x="39688" y="241300"/>
                                </a:cubicBezTo>
                                <a:cubicBezTo>
                                  <a:pt x="39688" y="268143"/>
                                  <a:pt x="41911" y="286039"/>
                                  <a:pt x="46356" y="299460"/>
                                </a:cubicBezTo>
                                <a:cubicBezTo>
                                  <a:pt x="55246" y="326303"/>
                                  <a:pt x="75248" y="339725"/>
                                  <a:pt x="106363" y="339725"/>
                                </a:cubicBezTo>
                                <a:cubicBezTo>
                                  <a:pt x="137478" y="339725"/>
                                  <a:pt x="157481" y="326303"/>
                                  <a:pt x="166371" y="299460"/>
                                </a:cubicBezTo>
                                <a:cubicBezTo>
                                  <a:pt x="170816" y="286039"/>
                                  <a:pt x="173038" y="268143"/>
                                  <a:pt x="173038" y="241300"/>
                                </a:cubicBezTo>
                                <a:cubicBezTo>
                                  <a:pt x="173038" y="216694"/>
                                  <a:pt x="170816" y="196561"/>
                                  <a:pt x="166371" y="183140"/>
                                </a:cubicBezTo>
                                <a:cubicBezTo>
                                  <a:pt x="157481" y="156297"/>
                                  <a:pt x="137478" y="142875"/>
                                  <a:pt x="106363" y="142875"/>
                                </a:cubicBezTo>
                                <a:close/>
                                <a:moveTo>
                                  <a:pt x="11047" y="0"/>
                                </a:moveTo>
                                <a:cubicBezTo>
                                  <a:pt x="11047" y="0"/>
                                  <a:pt x="11047" y="0"/>
                                  <a:pt x="28722" y="0"/>
                                </a:cubicBezTo>
                                <a:cubicBezTo>
                                  <a:pt x="35351" y="0"/>
                                  <a:pt x="39769" y="4464"/>
                                  <a:pt x="39769" y="11159"/>
                                </a:cubicBezTo>
                                <a:cubicBezTo>
                                  <a:pt x="39769" y="11159"/>
                                  <a:pt x="39769" y="11159"/>
                                  <a:pt x="39769" y="131678"/>
                                </a:cubicBezTo>
                                <a:cubicBezTo>
                                  <a:pt x="57445" y="113824"/>
                                  <a:pt x="79539" y="102664"/>
                                  <a:pt x="112680" y="102664"/>
                                </a:cubicBezTo>
                                <a:cubicBezTo>
                                  <a:pt x="159078" y="102664"/>
                                  <a:pt x="190010" y="124983"/>
                                  <a:pt x="205475" y="167388"/>
                                </a:cubicBezTo>
                                <a:cubicBezTo>
                                  <a:pt x="212104" y="189706"/>
                                  <a:pt x="214313" y="212024"/>
                                  <a:pt x="214313" y="241038"/>
                                </a:cubicBezTo>
                                <a:cubicBezTo>
                                  <a:pt x="214313" y="270052"/>
                                  <a:pt x="212104" y="294602"/>
                                  <a:pt x="205475" y="314689"/>
                                </a:cubicBezTo>
                                <a:cubicBezTo>
                                  <a:pt x="190010" y="357094"/>
                                  <a:pt x="159078" y="379412"/>
                                  <a:pt x="112680" y="379412"/>
                                </a:cubicBezTo>
                                <a:cubicBezTo>
                                  <a:pt x="79539" y="379412"/>
                                  <a:pt x="57445" y="370485"/>
                                  <a:pt x="39769" y="350398"/>
                                </a:cubicBezTo>
                                <a:cubicBezTo>
                                  <a:pt x="39769" y="350398"/>
                                  <a:pt x="39769" y="350398"/>
                                  <a:pt x="39769" y="363789"/>
                                </a:cubicBezTo>
                                <a:cubicBezTo>
                                  <a:pt x="39769" y="368253"/>
                                  <a:pt x="35351" y="374948"/>
                                  <a:pt x="28722" y="374948"/>
                                </a:cubicBezTo>
                                <a:cubicBezTo>
                                  <a:pt x="28722" y="374948"/>
                                  <a:pt x="28722" y="374948"/>
                                  <a:pt x="11047" y="374948"/>
                                </a:cubicBezTo>
                                <a:cubicBezTo>
                                  <a:pt x="4419" y="374948"/>
                                  <a:pt x="0" y="368253"/>
                                  <a:pt x="0" y="363789"/>
                                </a:cubicBezTo>
                                <a:cubicBezTo>
                                  <a:pt x="0" y="363789"/>
                                  <a:pt x="0" y="363789"/>
                                  <a:pt x="0" y="11159"/>
                                </a:cubicBezTo>
                                <a:cubicBezTo>
                                  <a:pt x="0" y="4464"/>
                                  <a:pt x="4419" y="0"/>
                                  <a:pt x="11047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 29">
                          <a:extLst>
                            <a:ext uri="{FF2B5EF4-FFF2-40B4-BE49-F238E27FC236}">
                              <a16:creationId xmlns:a16="http://schemas.microsoft.com/office/drawing/2014/main" id="{6ABBC59E-8FEF-43DC-9098-DE868D0B3BA9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550698" y="297211"/>
                            <a:ext cx="138700" cy="225881"/>
                          </a:xfrm>
                          <a:custGeom>
                            <a:avLst/>
                            <a:gdLst>
                              <a:gd name="T0" fmla="*/ 73 w 75"/>
                              <a:gd name="T1" fmla="*/ 9 h 122"/>
                              <a:gd name="T2" fmla="*/ 48 w 75"/>
                              <a:gd name="T3" fmla="*/ 0 h 122"/>
                              <a:gd name="T4" fmla="*/ 19 w 75"/>
                              <a:gd name="T5" fmla="*/ 12 h 122"/>
                              <a:gd name="T6" fmla="*/ 19 w 75"/>
                              <a:gd name="T7" fmla="*/ 8 h 122"/>
                              <a:gd name="T8" fmla="*/ 14 w 75"/>
                              <a:gd name="T9" fmla="*/ 3 h 122"/>
                              <a:gd name="T10" fmla="*/ 6 w 75"/>
                              <a:gd name="T11" fmla="*/ 3 h 122"/>
                              <a:gd name="T12" fmla="*/ 0 w 75"/>
                              <a:gd name="T13" fmla="*/ 8 h 122"/>
                              <a:gd name="T14" fmla="*/ 0 w 75"/>
                              <a:gd name="T15" fmla="*/ 117 h 122"/>
                              <a:gd name="T16" fmla="*/ 6 w 75"/>
                              <a:gd name="T17" fmla="*/ 122 h 122"/>
                              <a:gd name="T18" fmla="*/ 14 w 75"/>
                              <a:gd name="T19" fmla="*/ 122 h 122"/>
                              <a:gd name="T20" fmla="*/ 19 w 75"/>
                              <a:gd name="T21" fmla="*/ 117 h 122"/>
                              <a:gd name="T22" fmla="*/ 19 w 75"/>
                              <a:gd name="T23" fmla="*/ 54 h 122"/>
                              <a:gd name="T24" fmla="*/ 45 w 75"/>
                              <a:gd name="T25" fmla="*/ 18 h 122"/>
                              <a:gd name="T26" fmla="*/ 62 w 75"/>
                              <a:gd name="T27" fmla="*/ 24 h 122"/>
                              <a:gd name="T28" fmla="*/ 65 w 75"/>
                              <a:gd name="T29" fmla="*/ 24 h 122"/>
                              <a:gd name="T30" fmla="*/ 69 w 75"/>
                              <a:gd name="T31" fmla="*/ 22 h 122"/>
                              <a:gd name="T32" fmla="*/ 74 w 75"/>
                              <a:gd name="T33" fmla="*/ 16 h 122"/>
                              <a:gd name="T34" fmla="*/ 75 w 75"/>
                              <a:gd name="T35" fmla="*/ 12 h 122"/>
                              <a:gd name="T36" fmla="*/ 73 w 75"/>
                              <a:gd name="T37" fmla="*/ 9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75" h="122">
                                <a:moveTo>
                                  <a:pt x="73" y="9"/>
                                </a:moveTo>
                                <a:cubicBezTo>
                                  <a:pt x="66" y="3"/>
                                  <a:pt x="57" y="0"/>
                                  <a:pt x="48" y="0"/>
                                </a:cubicBezTo>
                                <a:cubicBezTo>
                                  <a:pt x="36" y="0"/>
                                  <a:pt x="26" y="5"/>
                                  <a:pt x="19" y="12"/>
                                </a:cubicBezTo>
                                <a:cubicBezTo>
                                  <a:pt x="19" y="8"/>
                                  <a:pt x="19" y="8"/>
                                  <a:pt x="19" y="8"/>
                                </a:cubicBezTo>
                                <a:cubicBezTo>
                                  <a:pt x="19" y="5"/>
                                  <a:pt x="17" y="3"/>
                                  <a:pt x="14" y="3"/>
                                </a:cubicBezTo>
                                <a:cubicBezTo>
                                  <a:pt x="6" y="3"/>
                                  <a:pt x="6" y="3"/>
                                  <a:pt x="6" y="3"/>
                                </a:cubicBezTo>
                                <a:cubicBezTo>
                                  <a:pt x="3" y="3"/>
                                  <a:pt x="0" y="5"/>
                                  <a:pt x="0" y="8"/>
                                </a:cubicBezTo>
                                <a:cubicBezTo>
                                  <a:pt x="0" y="117"/>
                                  <a:pt x="0" y="117"/>
                                  <a:pt x="0" y="117"/>
                                </a:cubicBezTo>
                                <a:cubicBezTo>
                                  <a:pt x="0" y="119"/>
                                  <a:pt x="3" y="122"/>
                                  <a:pt x="6" y="122"/>
                                </a:cubicBezTo>
                                <a:cubicBezTo>
                                  <a:pt x="14" y="122"/>
                                  <a:pt x="14" y="122"/>
                                  <a:pt x="14" y="122"/>
                                </a:cubicBezTo>
                                <a:cubicBezTo>
                                  <a:pt x="17" y="122"/>
                                  <a:pt x="19" y="119"/>
                                  <a:pt x="19" y="117"/>
                                </a:cubicBezTo>
                                <a:cubicBezTo>
                                  <a:pt x="19" y="54"/>
                                  <a:pt x="19" y="54"/>
                                  <a:pt x="19" y="54"/>
                                </a:cubicBezTo>
                                <a:cubicBezTo>
                                  <a:pt x="19" y="41"/>
                                  <a:pt x="23" y="18"/>
                                  <a:pt x="45" y="18"/>
                                </a:cubicBezTo>
                                <a:cubicBezTo>
                                  <a:pt x="50" y="18"/>
                                  <a:pt x="56" y="20"/>
                                  <a:pt x="62" y="24"/>
                                </a:cubicBezTo>
                                <a:cubicBezTo>
                                  <a:pt x="63" y="24"/>
                                  <a:pt x="64" y="24"/>
                                  <a:pt x="65" y="24"/>
                                </a:cubicBezTo>
                                <a:cubicBezTo>
                                  <a:pt x="66" y="24"/>
                                  <a:pt x="67" y="24"/>
                                  <a:pt x="69" y="22"/>
                                </a:cubicBezTo>
                                <a:cubicBezTo>
                                  <a:pt x="74" y="16"/>
                                  <a:pt x="74" y="16"/>
                                  <a:pt x="74" y="16"/>
                                </a:cubicBezTo>
                                <a:cubicBezTo>
                                  <a:pt x="75" y="15"/>
                                  <a:pt x="75" y="13"/>
                                  <a:pt x="75" y="12"/>
                                </a:cubicBezTo>
                                <a:cubicBezTo>
                                  <a:pt x="75" y="11"/>
                                  <a:pt x="74" y="9"/>
                                  <a:pt x="73" y="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フリーフォーム 25">
                          <a:extLst>
                            <a:ext uri="{FF2B5EF4-FFF2-40B4-BE49-F238E27FC236}">
                              <a16:creationId xmlns:a16="http://schemas.microsoft.com/office/drawing/2014/main" id="{A2474C78-CCCB-4660-AFA5-C2938453C67D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721098" y="211350"/>
                            <a:ext cx="38308" cy="311742"/>
                          </a:xfrm>
                          <a:custGeom>
                            <a:avLst/>
                            <a:gdLst>
                              <a:gd name="connsiteX0" fmla="*/ 13053 w 46038"/>
                              <a:gd name="connsiteY0" fmla="*/ 109538 h 374650"/>
                              <a:gd name="connsiteX1" fmla="*/ 31398 w 46038"/>
                              <a:gd name="connsiteY1" fmla="*/ 109538 h 374650"/>
                              <a:gd name="connsiteX2" fmla="*/ 42863 w 46038"/>
                              <a:gd name="connsiteY2" fmla="*/ 120677 h 374650"/>
                              <a:gd name="connsiteX3" fmla="*/ 42863 w 46038"/>
                              <a:gd name="connsiteY3" fmla="*/ 363511 h 374650"/>
                              <a:gd name="connsiteX4" fmla="*/ 31398 w 46038"/>
                              <a:gd name="connsiteY4" fmla="*/ 374650 h 374650"/>
                              <a:gd name="connsiteX5" fmla="*/ 13053 w 46038"/>
                              <a:gd name="connsiteY5" fmla="*/ 374650 h 374650"/>
                              <a:gd name="connsiteX6" fmla="*/ 1588 w 46038"/>
                              <a:gd name="connsiteY6" fmla="*/ 363511 h 374650"/>
                              <a:gd name="connsiteX7" fmla="*/ 1588 w 46038"/>
                              <a:gd name="connsiteY7" fmla="*/ 120677 h 374650"/>
                              <a:gd name="connsiteX8" fmla="*/ 13053 w 46038"/>
                              <a:gd name="connsiteY8" fmla="*/ 109538 h 374650"/>
                              <a:gd name="connsiteX9" fmla="*/ 10962 w 46038"/>
                              <a:gd name="connsiteY9" fmla="*/ 0 h 374650"/>
                              <a:gd name="connsiteX10" fmla="*/ 35077 w 46038"/>
                              <a:gd name="connsiteY10" fmla="*/ 0 h 374650"/>
                              <a:gd name="connsiteX11" fmla="*/ 46038 w 46038"/>
                              <a:gd name="connsiteY11" fmla="*/ 11245 h 374650"/>
                              <a:gd name="connsiteX12" fmla="*/ 46038 w 46038"/>
                              <a:gd name="connsiteY12" fmla="*/ 40481 h 374650"/>
                              <a:gd name="connsiteX13" fmla="*/ 35077 w 46038"/>
                              <a:gd name="connsiteY13" fmla="*/ 53975 h 374650"/>
                              <a:gd name="connsiteX14" fmla="*/ 10962 w 46038"/>
                              <a:gd name="connsiteY14" fmla="*/ 53975 h 374650"/>
                              <a:gd name="connsiteX15" fmla="*/ 0 w 46038"/>
                              <a:gd name="connsiteY15" fmla="*/ 40481 h 374650"/>
                              <a:gd name="connsiteX16" fmla="*/ 0 w 46038"/>
                              <a:gd name="connsiteY16" fmla="*/ 11245 h 374650"/>
                              <a:gd name="connsiteX17" fmla="*/ 10962 w 46038"/>
                              <a:gd name="connsiteY17" fmla="*/ 0 h 3746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46038" h="374650">
                                <a:moveTo>
                                  <a:pt x="13053" y="109538"/>
                                </a:moveTo>
                                <a:cubicBezTo>
                                  <a:pt x="13053" y="109538"/>
                                  <a:pt x="13053" y="109538"/>
                                  <a:pt x="31398" y="109538"/>
                                </a:cubicBezTo>
                                <a:cubicBezTo>
                                  <a:pt x="38277" y="109538"/>
                                  <a:pt x="42863" y="113994"/>
                                  <a:pt x="42863" y="120677"/>
                                </a:cubicBezTo>
                                <a:cubicBezTo>
                                  <a:pt x="42863" y="120677"/>
                                  <a:pt x="42863" y="120677"/>
                                  <a:pt x="42863" y="363511"/>
                                </a:cubicBezTo>
                                <a:cubicBezTo>
                                  <a:pt x="42863" y="367967"/>
                                  <a:pt x="38277" y="374650"/>
                                  <a:pt x="31398" y="374650"/>
                                </a:cubicBezTo>
                                <a:cubicBezTo>
                                  <a:pt x="31398" y="374650"/>
                                  <a:pt x="31398" y="374650"/>
                                  <a:pt x="13053" y="374650"/>
                                </a:cubicBezTo>
                                <a:cubicBezTo>
                                  <a:pt x="6174" y="374650"/>
                                  <a:pt x="1588" y="367967"/>
                                  <a:pt x="1588" y="363511"/>
                                </a:cubicBezTo>
                                <a:cubicBezTo>
                                  <a:pt x="1588" y="363511"/>
                                  <a:pt x="1588" y="363511"/>
                                  <a:pt x="1588" y="120677"/>
                                </a:cubicBezTo>
                                <a:cubicBezTo>
                                  <a:pt x="1588" y="113994"/>
                                  <a:pt x="6174" y="109538"/>
                                  <a:pt x="13053" y="109538"/>
                                </a:cubicBezTo>
                                <a:close/>
                                <a:moveTo>
                                  <a:pt x="10962" y="0"/>
                                </a:moveTo>
                                <a:cubicBezTo>
                                  <a:pt x="10962" y="0"/>
                                  <a:pt x="10962" y="0"/>
                                  <a:pt x="35077" y="0"/>
                                </a:cubicBezTo>
                                <a:cubicBezTo>
                                  <a:pt x="39461" y="0"/>
                                  <a:pt x="46038" y="4498"/>
                                  <a:pt x="46038" y="11245"/>
                                </a:cubicBezTo>
                                <a:cubicBezTo>
                                  <a:pt x="46038" y="11245"/>
                                  <a:pt x="46038" y="11245"/>
                                  <a:pt x="46038" y="40481"/>
                                </a:cubicBezTo>
                                <a:cubicBezTo>
                                  <a:pt x="46038" y="47228"/>
                                  <a:pt x="39461" y="53975"/>
                                  <a:pt x="35077" y="53975"/>
                                </a:cubicBezTo>
                                <a:cubicBezTo>
                                  <a:pt x="35077" y="53975"/>
                                  <a:pt x="35077" y="53975"/>
                                  <a:pt x="10962" y="53975"/>
                                </a:cubicBezTo>
                                <a:cubicBezTo>
                                  <a:pt x="4385" y="53975"/>
                                  <a:pt x="0" y="47228"/>
                                  <a:pt x="0" y="40481"/>
                                </a:cubicBezTo>
                                <a:cubicBezTo>
                                  <a:pt x="0" y="40481"/>
                                  <a:pt x="0" y="40481"/>
                                  <a:pt x="0" y="11245"/>
                                </a:cubicBezTo>
                                <a:cubicBezTo>
                                  <a:pt x="0" y="4498"/>
                                  <a:pt x="4385" y="0"/>
                                  <a:pt x="10962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フリーフォーム 26">
                          <a:extLst>
                            <a:ext uri="{FF2B5EF4-FFF2-40B4-BE49-F238E27FC236}">
                              <a16:creationId xmlns:a16="http://schemas.microsoft.com/office/drawing/2014/main" id="{79BCB639-1F18-469E-8CF8-7A2A28FF8334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809603" y="297211"/>
                            <a:ext cx="175686" cy="309100"/>
                          </a:xfrm>
                          <a:custGeom>
                            <a:avLst/>
                            <a:gdLst>
                              <a:gd name="connsiteX0" fmla="*/ 107156 w 211138"/>
                              <a:gd name="connsiteY0" fmla="*/ 39687 h 371475"/>
                              <a:gd name="connsiteX1" fmla="*/ 49513 w 211138"/>
                              <a:gd name="connsiteY1" fmla="*/ 79891 h 371475"/>
                              <a:gd name="connsiteX2" fmla="*/ 42862 w 211138"/>
                              <a:gd name="connsiteY2" fmla="*/ 135731 h 371475"/>
                              <a:gd name="connsiteX3" fmla="*/ 49513 w 211138"/>
                              <a:gd name="connsiteY3" fmla="*/ 191570 h 371475"/>
                              <a:gd name="connsiteX4" fmla="*/ 107156 w 211138"/>
                              <a:gd name="connsiteY4" fmla="*/ 231774 h 371475"/>
                              <a:gd name="connsiteX5" fmla="*/ 164799 w 211138"/>
                              <a:gd name="connsiteY5" fmla="*/ 191570 h 371475"/>
                              <a:gd name="connsiteX6" fmla="*/ 171450 w 211138"/>
                              <a:gd name="connsiteY6" fmla="*/ 135731 h 371475"/>
                              <a:gd name="connsiteX7" fmla="*/ 164799 w 211138"/>
                              <a:gd name="connsiteY7" fmla="*/ 79891 h 371475"/>
                              <a:gd name="connsiteX8" fmla="*/ 107156 w 211138"/>
                              <a:gd name="connsiteY8" fmla="*/ 39687 h 371475"/>
                              <a:gd name="connsiteX9" fmla="*/ 100013 w 211138"/>
                              <a:gd name="connsiteY9" fmla="*/ 0 h 371475"/>
                              <a:gd name="connsiteX10" fmla="*/ 171133 w 211138"/>
                              <a:gd name="connsiteY10" fmla="*/ 28917 h 371475"/>
                              <a:gd name="connsiteX11" fmla="*/ 171133 w 211138"/>
                              <a:gd name="connsiteY11" fmla="*/ 17795 h 371475"/>
                              <a:gd name="connsiteX12" fmla="*/ 182246 w 211138"/>
                              <a:gd name="connsiteY12" fmla="*/ 6673 h 371475"/>
                              <a:gd name="connsiteX13" fmla="*/ 200026 w 211138"/>
                              <a:gd name="connsiteY13" fmla="*/ 6673 h 371475"/>
                              <a:gd name="connsiteX14" fmla="*/ 211138 w 211138"/>
                              <a:gd name="connsiteY14" fmla="*/ 17795 h 371475"/>
                              <a:gd name="connsiteX15" fmla="*/ 211138 w 211138"/>
                              <a:gd name="connsiteY15" fmla="*/ 260255 h 371475"/>
                              <a:gd name="connsiteX16" fmla="*/ 97790 w 211138"/>
                              <a:gd name="connsiteY16" fmla="*/ 371475 h 371475"/>
                              <a:gd name="connsiteX17" fmla="*/ 11112 w 211138"/>
                              <a:gd name="connsiteY17" fmla="*/ 331436 h 371475"/>
                              <a:gd name="connsiteX18" fmla="*/ 15557 w 211138"/>
                              <a:gd name="connsiteY18" fmla="*/ 315865 h 371475"/>
                              <a:gd name="connsiteX19" fmla="*/ 28892 w 211138"/>
                              <a:gd name="connsiteY19" fmla="*/ 304743 h 371475"/>
                              <a:gd name="connsiteX20" fmla="*/ 44450 w 211138"/>
                              <a:gd name="connsiteY20" fmla="*/ 306967 h 371475"/>
                              <a:gd name="connsiteX21" fmla="*/ 102235 w 211138"/>
                              <a:gd name="connsiteY21" fmla="*/ 331436 h 371475"/>
                              <a:gd name="connsiteX22" fmla="*/ 171133 w 211138"/>
                              <a:gd name="connsiteY22" fmla="*/ 260255 h 371475"/>
                              <a:gd name="connsiteX23" fmla="*/ 171133 w 211138"/>
                              <a:gd name="connsiteY23" fmla="*/ 244684 h 371475"/>
                              <a:gd name="connsiteX24" fmla="*/ 100013 w 211138"/>
                              <a:gd name="connsiteY24" fmla="*/ 271377 h 371475"/>
                              <a:gd name="connsiteX25" fmla="*/ 8890 w 211138"/>
                              <a:gd name="connsiteY25" fmla="*/ 206869 h 371475"/>
                              <a:gd name="connsiteX26" fmla="*/ 0 w 211138"/>
                              <a:gd name="connsiteY26" fmla="*/ 135689 h 371475"/>
                              <a:gd name="connsiteX27" fmla="*/ 8890 w 211138"/>
                              <a:gd name="connsiteY27" fmla="*/ 66732 h 371475"/>
                              <a:gd name="connsiteX28" fmla="*/ 100013 w 211138"/>
                              <a:gd name="connsiteY28" fmla="*/ 0 h 3714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</a:cxnLst>
                            <a:rect l="l" t="t" r="r" b="b"/>
                            <a:pathLst>
                              <a:path w="211138" h="371475">
                                <a:moveTo>
                                  <a:pt x="107156" y="39687"/>
                                </a:moveTo>
                                <a:cubicBezTo>
                                  <a:pt x="78335" y="39687"/>
                                  <a:pt x="58381" y="53088"/>
                                  <a:pt x="49513" y="79891"/>
                                </a:cubicBezTo>
                                <a:cubicBezTo>
                                  <a:pt x="45079" y="93293"/>
                                  <a:pt x="42862" y="111161"/>
                                  <a:pt x="42862" y="135731"/>
                                </a:cubicBezTo>
                                <a:cubicBezTo>
                                  <a:pt x="42862" y="162533"/>
                                  <a:pt x="45079" y="180402"/>
                                  <a:pt x="49513" y="191570"/>
                                </a:cubicBezTo>
                                <a:cubicBezTo>
                                  <a:pt x="58381" y="218373"/>
                                  <a:pt x="78335" y="231774"/>
                                  <a:pt x="107156" y="231774"/>
                                </a:cubicBezTo>
                                <a:cubicBezTo>
                                  <a:pt x="135978" y="231774"/>
                                  <a:pt x="155931" y="218373"/>
                                  <a:pt x="164799" y="191570"/>
                                </a:cubicBezTo>
                                <a:cubicBezTo>
                                  <a:pt x="169233" y="180402"/>
                                  <a:pt x="171450" y="162533"/>
                                  <a:pt x="171450" y="135731"/>
                                </a:cubicBezTo>
                                <a:cubicBezTo>
                                  <a:pt x="171450" y="108928"/>
                                  <a:pt x="169233" y="93293"/>
                                  <a:pt x="164799" y="79891"/>
                                </a:cubicBezTo>
                                <a:cubicBezTo>
                                  <a:pt x="155931" y="53088"/>
                                  <a:pt x="135978" y="39687"/>
                                  <a:pt x="107156" y="39687"/>
                                </a:cubicBezTo>
                                <a:close/>
                                <a:moveTo>
                                  <a:pt x="100013" y="0"/>
                                </a:moveTo>
                                <a:cubicBezTo>
                                  <a:pt x="131128" y="0"/>
                                  <a:pt x="155576" y="8898"/>
                                  <a:pt x="171133" y="28917"/>
                                </a:cubicBezTo>
                                <a:cubicBezTo>
                                  <a:pt x="171133" y="28917"/>
                                  <a:pt x="171133" y="28917"/>
                                  <a:pt x="171133" y="17795"/>
                                </a:cubicBezTo>
                                <a:cubicBezTo>
                                  <a:pt x="171133" y="11122"/>
                                  <a:pt x="175578" y="6673"/>
                                  <a:pt x="182246" y="6673"/>
                                </a:cubicBezTo>
                                <a:cubicBezTo>
                                  <a:pt x="182246" y="6673"/>
                                  <a:pt x="182246" y="6673"/>
                                  <a:pt x="200026" y="6673"/>
                                </a:cubicBezTo>
                                <a:cubicBezTo>
                                  <a:pt x="206693" y="6673"/>
                                  <a:pt x="211138" y="11122"/>
                                  <a:pt x="211138" y="17795"/>
                                </a:cubicBezTo>
                                <a:cubicBezTo>
                                  <a:pt x="211138" y="17795"/>
                                  <a:pt x="211138" y="17795"/>
                                  <a:pt x="211138" y="260255"/>
                                </a:cubicBezTo>
                                <a:cubicBezTo>
                                  <a:pt x="211138" y="331436"/>
                                  <a:pt x="168911" y="371475"/>
                                  <a:pt x="97790" y="371475"/>
                                </a:cubicBezTo>
                                <a:cubicBezTo>
                                  <a:pt x="60008" y="371475"/>
                                  <a:pt x="28892" y="355904"/>
                                  <a:pt x="11112" y="331436"/>
                                </a:cubicBezTo>
                                <a:cubicBezTo>
                                  <a:pt x="8890" y="326987"/>
                                  <a:pt x="8890" y="320314"/>
                                  <a:pt x="15557" y="315865"/>
                                </a:cubicBezTo>
                                <a:cubicBezTo>
                                  <a:pt x="15557" y="315865"/>
                                  <a:pt x="15557" y="315865"/>
                                  <a:pt x="28892" y="304743"/>
                                </a:cubicBezTo>
                                <a:cubicBezTo>
                                  <a:pt x="33337" y="300294"/>
                                  <a:pt x="40005" y="302519"/>
                                  <a:pt x="44450" y="306967"/>
                                </a:cubicBezTo>
                                <a:cubicBezTo>
                                  <a:pt x="60008" y="322538"/>
                                  <a:pt x="80010" y="331436"/>
                                  <a:pt x="102235" y="331436"/>
                                </a:cubicBezTo>
                                <a:cubicBezTo>
                                  <a:pt x="148908" y="331436"/>
                                  <a:pt x="171133" y="309192"/>
                                  <a:pt x="171133" y="260255"/>
                                </a:cubicBezTo>
                                <a:cubicBezTo>
                                  <a:pt x="171133" y="260255"/>
                                  <a:pt x="171133" y="260255"/>
                                  <a:pt x="171133" y="244684"/>
                                </a:cubicBezTo>
                                <a:cubicBezTo>
                                  <a:pt x="155576" y="262479"/>
                                  <a:pt x="131128" y="271377"/>
                                  <a:pt x="100013" y="271377"/>
                                </a:cubicBezTo>
                                <a:cubicBezTo>
                                  <a:pt x="55563" y="271377"/>
                                  <a:pt x="22225" y="249133"/>
                                  <a:pt x="8890" y="206869"/>
                                </a:cubicBezTo>
                                <a:cubicBezTo>
                                  <a:pt x="2222" y="189074"/>
                                  <a:pt x="0" y="166830"/>
                                  <a:pt x="0" y="135689"/>
                                </a:cubicBezTo>
                                <a:cubicBezTo>
                                  <a:pt x="0" y="106771"/>
                                  <a:pt x="2222" y="84527"/>
                                  <a:pt x="8890" y="66732"/>
                                </a:cubicBezTo>
                                <a:cubicBezTo>
                                  <a:pt x="22225" y="24468"/>
                                  <a:pt x="55563" y="0"/>
                                  <a:pt x="100013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Freeform 34">
                          <a:extLst>
                            <a:ext uri="{FF2B5EF4-FFF2-40B4-BE49-F238E27FC236}">
                              <a16:creationId xmlns:a16="http://schemas.microsoft.com/office/drawing/2014/main" id="{E21099F5-6D4E-4EFB-A2B7-3AE7DB0C5395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4053977" y="211350"/>
                            <a:ext cx="171723" cy="311742"/>
                          </a:xfrm>
                          <a:custGeom>
                            <a:avLst/>
                            <a:gdLst>
                              <a:gd name="T0" fmla="*/ 50 w 93"/>
                              <a:gd name="T1" fmla="*/ 46 h 168"/>
                              <a:gd name="T2" fmla="*/ 18 w 93"/>
                              <a:gd name="T3" fmla="*/ 59 h 168"/>
                              <a:gd name="T4" fmla="*/ 18 w 93"/>
                              <a:gd name="T5" fmla="*/ 5 h 168"/>
                              <a:gd name="T6" fmla="*/ 13 w 93"/>
                              <a:gd name="T7" fmla="*/ 0 h 168"/>
                              <a:gd name="T8" fmla="*/ 5 w 93"/>
                              <a:gd name="T9" fmla="*/ 0 h 168"/>
                              <a:gd name="T10" fmla="*/ 0 w 93"/>
                              <a:gd name="T11" fmla="*/ 5 h 168"/>
                              <a:gd name="T12" fmla="*/ 0 w 93"/>
                              <a:gd name="T13" fmla="*/ 163 h 168"/>
                              <a:gd name="T14" fmla="*/ 5 w 93"/>
                              <a:gd name="T15" fmla="*/ 168 h 168"/>
                              <a:gd name="T16" fmla="*/ 13 w 93"/>
                              <a:gd name="T17" fmla="*/ 168 h 168"/>
                              <a:gd name="T18" fmla="*/ 18 w 93"/>
                              <a:gd name="T19" fmla="*/ 163 h 168"/>
                              <a:gd name="T20" fmla="*/ 18 w 93"/>
                              <a:gd name="T21" fmla="*/ 93 h 168"/>
                              <a:gd name="T22" fmla="*/ 47 w 93"/>
                              <a:gd name="T23" fmla="*/ 64 h 168"/>
                              <a:gd name="T24" fmla="*/ 75 w 93"/>
                              <a:gd name="T25" fmla="*/ 95 h 168"/>
                              <a:gd name="T26" fmla="*/ 75 w 93"/>
                              <a:gd name="T27" fmla="*/ 163 h 168"/>
                              <a:gd name="T28" fmla="*/ 80 w 93"/>
                              <a:gd name="T29" fmla="*/ 168 h 168"/>
                              <a:gd name="T30" fmla="*/ 88 w 93"/>
                              <a:gd name="T31" fmla="*/ 168 h 168"/>
                              <a:gd name="T32" fmla="*/ 93 w 93"/>
                              <a:gd name="T33" fmla="*/ 163 h 168"/>
                              <a:gd name="T34" fmla="*/ 93 w 93"/>
                              <a:gd name="T35" fmla="*/ 92 h 168"/>
                              <a:gd name="T36" fmla="*/ 50 w 93"/>
                              <a:gd name="T37" fmla="*/ 46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93" h="168">
                                <a:moveTo>
                                  <a:pt x="50" y="46"/>
                                </a:moveTo>
                                <a:cubicBezTo>
                                  <a:pt x="37" y="46"/>
                                  <a:pt x="26" y="51"/>
                                  <a:pt x="18" y="59"/>
                                </a:cubicBezTo>
                                <a:cubicBezTo>
                                  <a:pt x="18" y="5"/>
                                  <a:pt x="18" y="5"/>
                                  <a:pt x="18" y="5"/>
                                </a:cubicBezTo>
                                <a:cubicBezTo>
                                  <a:pt x="18" y="2"/>
                                  <a:pt x="16" y="0"/>
                                  <a:pt x="13" y="0"/>
                                </a:cubicBez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2" y="0"/>
                                  <a:pt x="0" y="2"/>
                                  <a:pt x="0" y="5"/>
                                </a:cubicBezTo>
                                <a:cubicBezTo>
                                  <a:pt x="0" y="163"/>
                                  <a:pt x="0" y="163"/>
                                  <a:pt x="0" y="163"/>
                                </a:cubicBezTo>
                                <a:cubicBezTo>
                                  <a:pt x="0" y="165"/>
                                  <a:pt x="2" y="168"/>
                                  <a:pt x="5" y="168"/>
                                </a:cubicBezTo>
                                <a:cubicBezTo>
                                  <a:pt x="13" y="168"/>
                                  <a:pt x="13" y="168"/>
                                  <a:pt x="13" y="168"/>
                                </a:cubicBezTo>
                                <a:cubicBezTo>
                                  <a:pt x="16" y="168"/>
                                  <a:pt x="18" y="165"/>
                                  <a:pt x="18" y="163"/>
                                </a:cubicBezTo>
                                <a:cubicBezTo>
                                  <a:pt x="18" y="93"/>
                                  <a:pt x="18" y="93"/>
                                  <a:pt x="18" y="93"/>
                                </a:cubicBezTo>
                                <a:cubicBezTo>
                                  <a:pt x="18" y="76"/>
                                  <a:pt x="30" y="64"/>
                                  <a:pt x="47" y="64"/>
                                </a:cubicBezTo>
                                <a:cubicBezTo>
                                  <a:pt x="66" y="64"/>
                                  <a:pt x="75" y="74"/>
                                  <a:pt x="75" y="95"/>
                                </a:cubicBezTo>
                                <a:cubicBezTo>
                                  <a:pt x="75" y="163"/>
                                  <a:pt x="75" y="163"/>
                                  <a:pt x="75" y="163"/>
                                </a:cubicBezTo>
                                <a:cubicBezTo>
                                  <a:pt x="75" y="165"/>
                                  <a:pt x="77" y="168"/>
                                  <a:pt x="80" y="168"/>
                                </a:cubicBezTo>
                                <a:cubicBezTo>
                                  <a:pt x="88" y="168"/>
                                  <a:pt x="88" y="168"/>
                                  <a:pt x="88" y="168"/>
                                </a:cubicBezTo>
                                <a:cubicBezTo>
                                  <a:pt x="91" y="168"/>
                                  <a:pt x="93" y="165"/>
                                  <a:pt x="93" y="163"/>
                                </a:cubicBezTo>
                                <a:cubicBezTo>
                                  <a:pt x="93" y="92"/>
                                  <a:pt x="93" y="92"/>
                                  <a:pt x="93" y="92"/>
                                </a:cubicBezTo>
                                <a:cubicBezTo>
                                  <a:pt x="93" y="63"/>
                                  <a:pt x="77" y="46"/>
                                  <a:pt x="50" y="46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8" name="Freeform 35">
                          <a:extLst>
                            <a:ext uri="{FF2B5EF4-FFF2-40B4-BE49-F238E27FC236}">
                              <a16:creationId xmlns:a16="http://schemas.microsoft.com/office/drawing/2014/main" id="{E5A35C97-999E-465C-B2AF-4B1DE4BD0328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4265328" y="233806"/>
                            <a:ext cx="112281" cy="289286"/>
                          </a:xfrm>
                          <a:custGeom>
                            <a:avLst/>
                            <a:gdLst>
                              <a:gd name="T0" fmla="*/ 55 w 61"/>
                              <a:gd name="T1" fmla="*/ 37 h 156"/>
                              <a:gd name="T2" fmla="*/ 35 w 61"/>
                              <a:gd name="T3" fmla="*/ 37 h 156"/>
                              <a:gd name="T4" fmla="*/ 35 w 61"/>
                              <a:gd name="T5" fmla="*/ 5 h 156"/>
                              <a:gd name="T6" fmla="*/ 30 w 61"/>
                              <a:gd name="T7" fmla="*/ 0 h 156"/>
                              <a:gd name="T8" fmla="*/ 22 w 61"/>
                              <a:gd name="T9" fmla="*/ 0 h 156"/>
                              <a:gd name="T10" fmla="*/ 16 w 61"/>
                              <a:gd name="T11" fmla="*/ 5 h 156"/>
                              <a:gd name="T12" fmla="*/ 16 w 61"/>
                              <a:gd name="T13" fmla="*/ 37 h 156"/>
                              <a:gd name="T14" fmla="*/ 5 w 61"/>
                              <a:gd name="T15" fmla="*/ 37 h 156"/>
                              <a:gd name="T16" fmla="*/ 0 w 61"/>
                              <a:gd name="T17" fmla="*/ 42 h 156"/>
                              <a:gd name="T18" fmla="*/ 0 w 61"/>
                              <a:gd name="T19" fmla="*/ 49 h 156"/>
                              <a:gd name="T20" fmla="*/ 5 w 61"/>
                              <a:gd name="T21" fmla="*/ 54 h 156"/>
                              <a:gd name="T22" fmla="*/ 16 w 61"/>
                              <a:gd name="T23" fmla="*/ 54 h 156"/>
                              <a:gd name="T24" fmla="*/ 16 w 61"/>
                              <a:gd name="T25" fmla="*/ 123 h 156"/>
                              <a:gd name="T26" fmla="*/ 49 w 61"/>
                              <a:gd name="T27" fmla="*/ 156 h 156"/>
                              <a:gd name="T28" fmla="*/ 55 w 61"/>
                              <a:gd name="T29" fmla="*/ 156 h 156"/>
                              <a:gd name="T30" fmla="*/ 61 w 61"/>
                              <a:gd name="T31" fmla="*/ 151 h 156"/>
                              <a:gd name="T32" fmla="*/ 61 w 61"/>
                              <a:gd name="T33" fmla="*/ 144 h 156"/>
                              <a:gd name="T34" fmla="*/ 55 w 61"/>
                              <a:gd name="T35" fmla="*/ 138 h 156"/>
                              <a:gd name="T36" fmla="*/ 51 w 61"/>
                              <a:gd name="T37" fmla="*/ 138 h 156"/>
                              <a:gd name="T38" fmla="*/ 35 w 61"/>
                              <a:gd name="T39" fmla="*/ 122 h 156"/>
                              <a:gd name="T40" fmla="*/ 35 w 61"/>
                              <a:gd name="T41" fmla="*/ 54 h 156"/>
                              <a:gd name="T42" fmla="*/ 55 w 61"/>
                              <a:gd name="T43" fmla="*/ 54 h 156"/>
                              <a:gd name="T44" fmla="*/ 61 w 61"/>
                              <a:gd name="T45" fmla="*/ 49 h 156"/>
                              <a:gd name="T46" fmla="*/ 61 w 61"/>
                              <a:gd name="T47" fmla="*/ 42 h 156"/>
                              <a:gd name="T48" fmla="*/ 55 w 61"/>
                              <a:gd name="T49" fmla="*/ 37 h 1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1" h="156">
                                <a:moveTo>
                                  <a:pt x="55" y="37"/>
                                </a:moveTo>
                                <a:cubicBezTo>
                                  <a:pt x="35" y="37"/>
                                  <a:pt x="35" y="37"/>
                                  <a:pt x="35" y="37"/>
                                </a:cubicBezTo>
                                <a:cubicBezTo>
                                  <a:pt x="35" y="5"/>
                                  <a:pt x="35" y="5"/>
                                  <a:pt x="35" y="5"/>
                                </a:cubicBezTo>
                                <a:cubicBezTo>
                                  <a:pt x="35" y="3"/>
                                  <a:pt x="33" y="0"/>
                                  <a:pt x="30" y="0"/>
                                </a:cubicBezTo>
                                <a:cubicBezTo>
                                  <a:pt x="22" y="0"/>
                                  <a:pt x="22" y="0"/>
                                  <a:pt x="22" y="0"/>
                                </a:cubicBezTo>
                                <a:cubicBezTo>
                                  <a:pt x="19" y="0"/>
                                  <a:pt x="16" y="3"/>
                                  <a:pt x="16" y="5"/>
                                </a:cubicBezTo>
                                <a:cubicBezTo>
                                  <a:pt x="16" y="37"/>
                                  <a:pt x="16" y="37"/>
                                  <a:pt x="16" y="37"/>
                                </a:cubicBezTo>
                                <a:cubicBezTo>
                                  <a:pt x="5" y="37"/>
                                  <a:pt x="5" y="37"/>
                                  <a:pt x="5" y="37"/>
                                </a:cubicBezTo>
                                <a:cubicBezTo>
                                  <a:pt x="2" y="37"/>
                                  <a:pt x="0" y="39"/>
                                  <a:pt x="0" y="42"/>
                                </a:cubicBezTo>
                                <a:cubicBezTo>
                                  <a:pt x="0" y="49"/>
                                  <a:pt x="0" y="49"/>
                                  <a:pt x="0" y="49"/>
                                </a:cubicBezTo>
                                <a:cubicBezTo>
                                  <a:pt x="0" y="51"/>
                                  <a:pt x="2" y="54"/>
                                  <a:pt x="5" y="54"/>
                                </a:cubicBezTo>
                                <a:cubicBezTo>
                                  <a:pt x="16" y="54"/>
                                  <a:pt x="16" y="54"/>
                                  <a:pt x="16" y="54"/>
                                </a:cubicBezTo>
                                <a:cubicBezTo>
                                  <a:pt x="16" y="123"/>
                                  <a:pt x="16" y="123"/>
                                  <a:pt x="16" y="123"/>
                                </a:cubicBezTo>
                                <a:cubicBezTo>
                                  <a:pt x="16" y="147"/>
                                  <a:pt x="26" y="156"/>
                                  <a:pt x="49" y="156"/>
                                </a:cubicBezTo>
                                <a:cubicBezTo>
                                  <a:pt x="55" y="156"/>
                                  <a:pt x="55" y="156"/>
                                  <a:pt x="55" y="156"/>
                                </a:cubicBezTo>
                                <a:cubicBezTo>
                                  <a:pt x="58" y="156"/>
                                  <a:pt x="61" y="154"/>
                                  <a:pt x="61" y="151"/>
                                </a:cubicBezTo>
                                <a:cubicBezTo>
                                  <a:pt x="61" y="144"/>
                                  <a:pt x="61" y="144"/>
                                  <a:pt x="61" y="144"/>
                                </a:cubicBezTo>
                                <a:cubicBezTo>
                                  <a:pt x="61" y="141"/>
                                  <a:pt x="58" y="138"/>
                                  <a:pt x="55" y="138"/>
                                </a:cubicBezTo>
                                <a:cubicBezTo>
                                  <a:pt x="51" y="138"/>
                                  <a:pt x="51" y="138"/>
                                  <a:pt x="51" y="138"/>
                                </a:cubicBezTo>
                                <a:cubicBezTo>
                                  <a:pt x="39" y="138"/>
                                  <a:pt x="35" y="136"/>
                                  <a:pt x="35" y="122"/>
                                </a:cubicBezTo>
                                <a:cubicBezTo>
                                  <a:pt x="35" y="54"/>
                                  <a:pt x="35" y="54"/>
                                  <a:pt x="35" y="54"/>
                                </a:cubicBezTo>
                                <a:cubicBezTo>
                                  <a:pt x="55" y="54"/>
                                  <a:pt x="55" y="54"/>
                                  <a:pt x="55" y="54"/>
                                </a:cubicBezTo>
                                <a:cubicBezTo>
                                  <a:pt x="58" y="54"/>
                                  <a:pt x="61" y="51"/>
                                  <a:pt x="61" y="49"/>
                                </a:cubicBezTo>
                                <a:cubicBezTo>
                                  <a:pt x="61" y="42"/>
                                  <a:pt x="61" y="42"/>
                                  <a:pt x="61" y="42"/>
                                </a:cubicBezTo>
                                <a:cubicBezTo>
                                  <a:pt x="61" y="39"/>
                                  <a:pt x="58" y="37"/>
                                  <a:pt x="55" y="37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9" name="フリーフォーム 29">
                          <a:extLst>
                            <a:ext uri="{FF2B5EF4-FFF2-40B4-BE49-F238E27FC236}">
                              <a16:creationId xmlns:a16="http://schemas.microsoft.com/office/drawing/2014/main" id="{1EBCAF9D-ED99-4582-A433-3CB78BA8A87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4413273" y="297211"/>
                            <a:ext cx="182290" cy="229844"/>
                          </a:xfrm>
                          <a:custGeom>
                            <a:avLst/>
                            <a:gdLst>
                              <a:gd name="connsiteX0" fmla="*/ 108419 w 219075"/>
                              <a:gd name="connsiteY0" fmla="*/ 39687 h 276225"/>
                              <a:gd name="connsiteX1" fmla="*/ 45751 w 219075"/>
                              <a:gd name="connsiteY1" fmla="*/ 81732 h 276225"/>
                              <a:gd name="connsiteX2" fmla="*/ 41275 w 219075"/>
                              <a:gd name="connsiteY2" fmla="*/ 112712 h 276225"/>
                              <a:gd name="connsiteX3" fmla="*/ 177800 w 219075"/>
                              <a:gd name="connsiteY3" fmla="*/ 112712 h 276225"/>
                              <a:gd name="connsiteX4" fmla="*/ 173324 w 219075"/>
                              <a:gd name="connsiteY4" fmla="*/ 81732 h 276225"/>
                              <a:gd name="connsiteX5" fmla="*/ 108419 w 219075"/>
                              <a:gd name="connsiteY5" fmla="*/ 39687 h 276225"/>
                              <a:gd name="connsiteX6" fmla="*/ 108431 w 219075"/>
                              <a:gd name="connsiteY6" fmla="*/ 0 h 276225"/>
                              <a:gd name="connsiteX7" fmla="*/ 210224 w 219075"/>
                              <a:gd name="connsiteY7" fmla="*/ 71284 h 276225"/>
                              <a:gd name="connsiteX8" fmla="*/ 219075 w 219075"/>
                              <a:gd name="connsiteY8" fmla="*/ 140340 h 276225"/>
                              <a:gd name="connsiteX9" fmla="*/ 205798 w 219075"/>
                              <a:gd name="connsiteY9" fmla="*/ 151478 h 276225"/>
                              <a:gd name="connsiteX10" fmla="*/ 42045 w 219075"/>
                              <a:gd name="connsiteY10" fmla="*/ 151478 h 276225"/>
                              <a:gd name="connsiteX11" fmla="*/ 46471 w 219075"/>
                              <a:gd name="connsiteY11" fmla="*/ 191575 h 276225"/>
                              <a:gd name="connsiteX12" fmla="*/ 115070 w 219075"/>
                              <a:gd name="connsiteY12" fmla="*/ 236128 h 276225"/>
                              <a:gd name="connsiteX13" fmla="*/ 181456 w 219075"/>
                              <a:gd name="connsiteY13" fmla="*/ 207169 h 276225"/>
                              <a:gd name="connsiteX14" fmla="*/ 196946 w 219075"/>
                              <a:gd name="connsiteY14" fmla="*/ 204941 h 276225"/>
                              <a:gd name="connsiteX15" fmla="*/ 210224 w 219075"/>
                              <a:gd name="connsiteY15" fmla="*/ 216079 h 276225"/>
                              <a:gd name="connsiteX16" fmla="*/ 210224 w 219075"/>
                              <a:gd name="connsiteY16" fmla="*/ 231673 h 276225"/>
                              <a:gd name="connsiteX17" fmla="*/ 112857 w 219075"/>
                              <a:gd name="connsiteY17" fmla="*/ 276225 h 276225"/>
                              <a:gd name="connsiteX18" fmla="*/ 8851 w 219075"/>
                              <a:gd name="connsiteY18" fmla="*/ 204941 h 276225"/>
                              <a:gd name="connsiteX19" fmla="*/ 0 w 219075"/>
                              <a:gd name="connsiteY19" fmla="*/ 138113 h 276225"/>
                              <a:gd name="connsiteX20" fmla="*/ 8851 w 219075"/>
                              <a:gd name="connsiteY20" fmla="*/ 71284 h 276225"/>
                              <a:gd name="connsiteX21" fmla="*/ 108431 w 219075"/>
                              <a:gd name="connsiteY21" fmla="*/ 0 h 276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</a:cxnLst>
                            <a:rect l="l" t="t" r="r" b="b"/>
                            <a:pathLst>
                              <a:path w="219075" h="276225">
                                <a:moveTo>
                                  <a:pt x="108419" y="39687"/>
                                </a:moveTo>
                                <a:cubicBezTo>
                                  <a:pt x="77085" y="39687"/>
                                  <a:pt x="54704" y="55177"/>
                                  <a:pt x="45751" y="81732"/>
                                </a:cubicBezTo>
                                <a:cubicBezTo>
                                  <a:pt x="43513" y="90583"/>
                                  <a:pt x="41275" y="101648"/>
                                  <a:pt x="41275" y="112712"/>
                                </a:cubicBezTo>
                                <a:cubicBezTo>
                                  <a:pt x="41275" y="112712"/>
                                  <a:pt x="41275" y="112712"/>
                                  <a:pt x="177800" y="112712"/>
                                </a:cubicBezTo>
                                <a:cubicBezTo>
                                  <a:pt x="177800" y="101648"/>
                                  <a:pt x="175562" y="90583"/>
                                  <a:pt x="173324" y="81732"/>
                                </a:cubicBezTo>
                                <a:cubicBezTo>
                                  <a:pt x="162133" y="52964"/>
                                  <a:pt x="141990" y="39687"/>
                                  <a:pt x="108419" y="39687"/>
                                </a:cubicBezTo>
                                <a:close/>
                                <a:moveTo>
                                  <a:pt x="108431" y="0"/>
                                </a:moveTo>
                                <a:cubicBezTo>
                                  <a:pt x="159327" y="0"/>
                                  <a:pt x="196946" y="26731"/>
                                  <a:pt x="210224" y="71284"/>
                                </a:cubicBezTo>
                                <a:cubicBezTo>
                                  <a:pt x="216862" y="86877"/>
                                  <a:pt x="219075" y="104698"/>
                                  <a:pt x="219075" y="140340"/>
                                </a:cubicBezTo>
                                <a:cubicBezTo>
                                  <a:pt x="219075" y="147023"/>
                                  <a:pt x="212436" y="151478"/>
                                  <a:pt x="205798" y="151478"/>
                                </a:cubicBezTo>
                                <a:cubicBezTo>
                                  <a:pt x="205798" y="151478"/>
                                  <a:pt x="205798" y="151478"/>
                                  <a:pt x="42045" y="151478"/>
                                </a:cubicBezTo>
                                <a:cubicBezTo>
                                  <a:pt x="42045" y="169299"/>
                                  <a:pt x="44258" y="180437"/>
                                  <a:pt x="46471" y="191575"/>
                                </a:cubicBezTo>
                                <a:cubicBezTo>
                                  <a:pt x="57535" y="220535"/>
                                  <a:pt x="79664" y="236128"/>
                                  <a:pt x="115070" y="236128"/>
                                </a:cubicBezTo>
                                <a:cubicBezTo>
                                  <a:pt x="141624" y="236128"/>
                                  <a:pt x="163753" y="227217"/>
                                  <a:pt x="181456" y="207169"/>
                                </a:cubicBezTo>
                                <a:cubicBezTo>
                                  <a:pt x="185882" y="200486"/>
                                  <a:pt x="192521" y="200486"/>
                                  <a:pt x="196946" y="204941"/>
                                </a:cubicBezTo>
                                <a:cubicBezTo>
                                  <a:pt x="196946" y="204941"/>
                                  <a:pt x="196946" y="204941"/>
                                  <a:pt x="210224" y="216079"/>
                                </a:cubicBezTo>
                                <a:cubicBezTo>
                                  <a:pt x="214649" y="220535"/>
                                  <a:pt x="214649" y="227217"/>
                                  <a:pt x="210224" y="231673"/>
                                </a:cubicBezTo>
                                <a:cubicBezTo>
                                  <a:pt x="190308" y="260632"/>
                                  <a:pt x="152689" y="276225"/>
                                  <a:pt x="112857" y="276225"/>
                                </a:cubicBezTo>
                                <a:cubicBezTo>
                                  <a:pt x="59748" y="276225"/>
                                  <a:pt x="24342" y="251721"/>
                                  <a:pt x="8851" y="204941"/>
                                </a:cubicBezTo>
                                <a:cubicBezTo>
                                  <a:pt x="2213" y="187120"/>
                                  <a:pt x="0" y="167072"/>
                                  <a:pt x="0" y="138113"/>
                                </a:cubicBezTo>
                                <a:cubicBezTo>
                                  <a:pt x="0" y="109153"/>
                                  <a:pt x="2213" y="86877"/>
                                  <a:pt x="8851" y="71284"/>
                                </a:cubicBezTo>
                                <a:cubicBezTo>
                                  <a:pt x="22129" y="26731"/>
                                  <a:pt x="59748" y="0"/>
                                  <a:pt x="108431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Freeform 38">
                          <a:extLst>
                            <a:ext uri="{FF2B5EF4-FFF2-40B4-BE49-F238E27FC236}">
                              <a16:creationId xmlns:a16="http://schemas.microsoft.com/office/drawing/2014/main" id="{CEE98A8D-8803-44F9-A9E8-DCB329C03CE1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4648402" y="297211"/>
                            <a:ext cx="138700" cy="225881"/>
                          </a:xfrm>
                          <a:custGeom>
                            <a:avLst/>
                            <a:gdLst>
                              <a:gd name="T0" fmla="*/ 72 w 75"/>
                              <a:gd name="T1" fmla="*/ 9 h 122"/>
                              <a:gd name="T2" fmla="*/ 47 w 75"/>
                              <a:gd name="T3" fmla="*/ 0 h 122"/>
                              <a:gd name="T4" fmla="*/ 19 w 75"/>
                              <a:gd name="T5" fmla="*/ 12 h 122"/>
                              <a:gd name="T6" fmla="*/ 19 w 75"/>
                              <a:gd name="T7" fmla="*/ 8 h 122"/>
                              <a:gd name="T8" fmla="*/ 13 w 75"/>
                              <a:gd name="T9" fmla="*/ 3 h 122"/>
                              <a:gd name="T10" fmla="*/ 5 w 75"/>
                              <a:gd name="T11" fmla="*/ 3 h 122"/>
                              <a:gd name="T12" fmla="*/ 0 w 75"/>
                              <a:gd name="T13" fmla="*/ 8 h 122"/>
                              <a:gd name="T14" fmla="*/ 0 w 75"/>
                              <a:gd name="T15" fmla="*/ 117 h 122"/>
                              <a:gd name="T16" fmla="*/ 5 w 75"/>
                              <a:gd name="T17" fmla="*/ 122 h 122"/>
                              <a:gd name="T18" fmla="*/ 13 w 75"/>
                              <a:gd name="T19" fmla="*/ 122 h 122"/>
                              <a:gd name="T20" fmla="*/ 19 w 75"/>
                              <a:gd name="T21" fmla="*/ 117 h 122"/>
                              <a:gd name="T22" fmla="*/ 19 w 75"/>
                              <a:gd name="T23" fmla="*/ 54 h 122"/>
                              <a:gd name="T24" fmla="*/ 44 w 75"/>
                              <a:gd name="T25" fmla="*/ 18 h 122"/>
                              <a:gd name="T26" fmla="*/ 61 w 75"/>
                              <a:gd name="T27" fmla="*/ 24 h 122"/>
                              <a:gd name="T28" fmla="*/ 64 w 75"/>
                              <a:gd name="T29" fmla="*/ 24 h 122"/>
                              <a:gd name="T30" fmla="*/ 68 w 75"/>
                              <a:gd name="T31" fmla="*/ 22 h 122"/>
                              <a:gd name="T32" fmla="*/ 73 w 75"/>
                              <a:gd name="T33" fmla="*/ 16 h 122"/>
                              <a:gd name="T34" fmla="*/ 74 w 75"/>
                              <a:gd name="T35" fmla="*/ 12 h 122"/>
                              <a:gd name="T36" fmla="*/ 72 w 75"/>
                              <a:gd name="T37" fmla="*/ 9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75" h="122">
                                <a:moveTo>
                                  <a:pt x="72" y="9"/>
                                </a:moveTo>
                                <a:cubicBezTo>
                                  <a:pt x="66" y="3"/>
                                  <a:pt x="57" y="0"/>
                                  <a:pt x="47" y="0"/>
                                </a:cubicBezTo>
                                <a:cubicBezTo>
                                  <a:pt x="35" y="0"/>
                                  <a:pt x="25" y="5"/>
                                  <a:pt x="19" y="12"/>
                                </a:cubicBezTo>
                                <a:cubicBezTo>
                                  <a:pt x="19" y="8"/>
                                  <a:pt x="19" y="8"/>
                                  <a:pt x="19" y="8"/>
                                </a:cubicBezTo>
                                <a:cubicBezTo>
                                  <a:pt x="19" y="5"/>
                                  <a:pt x="16" y="3"/>
                                  <a:pt x="13" y="3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2" y="3"/>
                                  <a:pt x="0" y="5"/>
                                  <a:pt x="0" y="8"/>
                                </a:cubicBezTo>
                                <a:cubicBezTo>
                                  <a:pt x="0" y="117"/>
                                  <a:pt x="0" y="117"/>
                                  <a:pt x="0" y="117"/>
                                </a:cubicBezTo>
                                <a:cubicBezTo>
                                  <a:pt x="0" y="119"/>
                                  <a:pt x="2" y="122"/>
                                  <a:pt x="5" y="122"/>
                                </a:cubicBezTo>
                                <a:cubicBezTo>
                                  <a:pt x="13" y="122"/>
                                  <a:pt x="13" y="122"/>
                                  <a:pt x="13" y="122"/>
                                </a:cubicBezTo>
                                <a:cubicBezTo>
                                  <a:pt x="16" y="122"/>
                                  <a:pt x="19" y="119"/>
                                  <a:pt x="19" y="117"/>
                                </a:cubicBezTo>
                                <a:cubicBezTo>
                                  <a:pt x="19" y="54"/>
                                  <a:pt x="19" y="54"/>
                                  <a:pt x="19" y="54"/>
                                </a:cubicBezTo>
                                <a:cubicBezTo>
                                  <a:pt x="19" y="41"/>
                                  <a:pt x="22" y="18"/>
                                  <a:pt x="44" y="18"/>
                                </a:cubicBezTo>
                                <a:cubicBezTo>
                                  <a:pt x="50" y="18"/>
                                  <a:pt x="55" y="20"/>
                                  <a:pt x="61" y="24"/>
                                </a:cubicBezTo>
                                <a:cubicBezTo>
                                  <a:pt x="62" y="24"/>
                                  <a:pt x="63" y="24"/>
                                  <a:pt x="64" y="24"/>
                                </a:cubicBezTo>
                                <a:cubicBezTo>
                                  <a:pt x="65" y="24"/>
                                  <a:pt x="67" y="24"/>
                                  <a:pt x="68" y="22"/>
                                </a:cubicBezTo>
                                <a:cubicBezTo>
                                  <a:pt x="73" y="16"/>
                                  <a:pt x="73" y="16"/>
                                  <a:pt x="73" y="16"/>
                                </a:cubicBezTo>
                                <a:cubicBezTo>
                                  <a:pt x="74" y="15"/>
                                  <a:pt x="75" y="13"/>
                                  <a:pt x="74" y="12"/>
                                </a:cubicBezTo>
                                <a:cubicBezTo>
                                  <a:pt x="74" y="11"/>
                                  <a:pt x="73" y="9"/>
                                  <a:pt x="72" y="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" name="Freeform 39">
                          <a:extLst>
                            <a:ext uri="{FF2B5EF4-FFF2-40B4-BE49-F238E27FC236}">
                              <a16:creationId xmlns:a16="http://schemas.microsoft.com/office/drawing/2014/main" id="{CC96CA29-2144-43A1-B526-8B5F7DCBCCA6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4900702" y="302495"/>
                            <a:ext cx="307780" cy="220597"/>
                          </a:xfrm>
                          <a:custGeom>
                            <a:avLst/>
                            <a:gdLst>
                              <a:gd name="T0" fmla="*/ 161 w 166"/>
                              <a:gd name="T1" fmla="*/ 0 h 119"/>
                              <a:gd name="T2" fmla="*/ 152 w 166"/>
                              <a:gd name="T3" fmla="*/ 0 h 119"/>
                              <a:gd name="T4" fmla="*/ 147 w 166"/>
                              <a:gd name="T5" fmla="*/ 4 h 119"/>
                              <a:gd name="T6" fmla="*/ 120 w 166"/>
                              <a:gd name="T7" fmla="*/ 87 h 119"/>
                              <a:gd name="T8" fmla="*/ 92 w 166"/>
                              <a:gd name="T9" fmla="*/ 4 h 119"/>
                              <a:gd name="T10" fmla="*/ 87 w 166"/>
                              <a:gd name="T11" fmla="*/ 0 h 119"/>
                              <a:gd name="T12" fmla="*/ 80 w 166"/>
                              <a:gd name="T13" fmla="*/ 0 h 119"/>
                              <a:gd name="T14" fmla="*/ 74 w 166"/>
                              <a:gd name="T15" fmla="*/ 4 h 119"/>
                              <a:gd name="T16" fmla="*/ 47 w 166"/>
                              <a:gd name="T17" fmla="*/ 87 h 119"/>
                              <a:gd name="T18" fmla="*/ 19 w 166"/>
                              <a:gd name="T19" fmla="*/ 4 h 119"/>
                              <a:gd name="T20" fmla="*/ 14 w 166"/>
                              <a:gd name="T21" fmla="*/ 0 h 119"/>
                              <a:gd name="T22" fmla="*/ 5 w 166"/>
                              <a:gd name="T23" fmla="*/ 0 h 119"/>
                              <a:gd name="T24" fmla="*/ 1 w 166"/>
                              <a:gd name="T25" fmla="*/ 1 h 119"/>
                              <a:gd name="T26" fmla="*/ 1 w 166"/>
                              <a:gd name="T27" fmla="*/ 6 h 119"/>
                              <a:gd name="T28" fmla="*/ 37 w 166"/>
                              <a:gd name="T29" fmla="*/ 114 h 119"/>
                              <a:gd name="T30" fmla="*/ 42 w 166"/>
                              <a:gd name="T31" fmla="*/ 119 h 119"/>
                              <a:gd name="T32" fmla="*/ 49 w 166"/>
                              <a:gd name="T33" fmla="*/ 119 h 119"/>
                              <a:gd name="T34" fmla="*/ 55 w 166"/>
                              <a:gd name="T35" fmla="*/ 114 h 119"/>
                              <a:gd name="T36" fmla="*/ 83 w 166"/>
                              <a:gd name="T37" fmla="*/ 31 h 119"/>
                              <a:gd name="T38" fmla="*/ 111 w 166"/>
                              <a:gd name="T39" fmla="*/ 114 h 119"/>
                              <a:gd name="T40" fmla="*/ 116 w 166"/>
                              <a:gd name="T41" fmla="*/ 119 h 119"/>
                              <a:gd name="T42" fmla="*/ 124 w 166"/>
                              <a:gd name="T43" fmla="*/ 119 h 119"/>
                              <a:gd name="T44" fmla="*/ 129 w 166"/>
                              <a:gd name="T45" fmla="*/ 114 h 119"/>
                              <a:gd name="T46" fmla="*/ 165 w 166"/>
                              <a:gd name="T47" fmla="*/ 6 h 119"/>
                              <a:gd name="T48" fmla="*/ 165 w 166"/>
                              <a:gd name="T49" fmla="*/ 1 h 119"/>
                              <a:gd name="T50" fmla="*/ 161 w 166"/>
                              <a:gd name="T51" fmla="*/ 0 h 1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66" h="119">
                                <a:moveTo>
                                  <a:pt x="161" y="0"/>
                                </a:moveTo>
                                <a:cubicBezTo>
                                  <a:pt x="152" y="0"/>
                                  <a:pt x="152" y="0"/>
                                  <a:pt x="152" y="0"/>
                                </a:cubicBezTo>
                                <a:cubicBezTo>
                                  <a:pt x="149" y="0"/>
                                  <a:pt x="148" y="2"/>
                                  <a:pt x="147" y="4"/>
                                </a:cubicBezTo>
                                <a:cubicBezTo>
                                  <a:pt x="120" y="87"/>
                                  <a:pt x="120" y="87"/>
                                  <a:pt x="120" y="87"/>
                                </a:cubicBezTo>
                                <a:cubicBezTo>
                                  <a:pt x="92" y="4"/>
                                  <a:pt x="92" y="4"/>
                                  <a:pt x="92" y="4"/>
                                </a:cubicBezTo>
                                <a:cubicBezTo>
                                  <a:pt x="91" y="1"/>
                                  <a:pt x="89" y="0"/>
                                  <a:pt x="87" y="0"/>
                                </a:cubicBezTo>
                                <a:cubicBezTo>
                                  <a:pt x="80" y="0"/>
                                  <a:pt x="80" y="0"/>
                                  <a:pt x="80" y="0"/>
                                </a:cubicBezTo>
                                <a:cubicBezTo>
                                  <a:pt x="78" y="0"/>
                                  <a:pt x="75" y="0"/>
                                  <a:pt x="74" y="4"/>
                                </a:cubicBezTo>
                                <a:cubicBezTo>
                                  <a:pt x="47" y="87"/>
                                  <a:pt x="47" y="87"/>
                                  <a:pt x="47" y="87"/>
                                </a:cubicBezTo>
                                <a:cubicBezTo>
                                  <a:pt x="19" y="4"/>
                                  <a:pt x="19" y="4"/>
                                  <a:pt x="19" y="4"/>
                                </a:cubicBezTo>
                                <a:cubicBezTo>
                                  <a:pt x="18" y="2"/>
                                  <a:pt x="17" y="0"/>
                                  <a:pt x="14" y="0"/>
                                </a:cubicBez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3" y="0"/>
                                  <a:pt x="2" y="1"/>
                                  <a:pt x="1" y="1"/>
                                </a:cubicBezTo>
                                <a:cubicBezTo>
                                  <a:pt x="0" y="2"/>
                                  <a:pt x="0" y="4"/>
                                  <a:pt x="1" y="6"/>
                                </a:cubicBezTo>
                                <a:cubicBezTo>
                                  <a:pt x="37" y="114"/>
                                  <a:pt x="37" y="114"/>
                                  <a:pt x="37" y="114"/>
                                </a:cubicBezTo>
                                <a:cubicBezTo>
                                  <a:pt x="37" y="117"/>
                                  <a:pt x="39" y="119"/>
                                  <a:pt x="42" y="119"/>
                                </a:cubicBezTo>
                                <a:cubicBezTo>
                                  <a:pt x="49" y="119"/>
                                  <a:pt x="49" y="119"/>
                                  <a:pt x="49" y="119"/>
                                </a:cubicBezTo>
                                <a:cubicBezTo>
                                  <a:pt x="52" y="119"/>
                                  <a:pt x="54" y="117"/>
                                  <a:pt x="55" y="114"/>
                                </a:cubicBezTo>
                                <a:cubicBezTo>
                                  <a:pt x="83" y="31"/>
                                  <a:pt x="83" y="31"/>
                                  <a:pt x="83" y="31"/>
                                </a:cubicBezTo>
                                <a:cubicBezTo>
                                  <a:pt x="111" y="114"/>
                                  <a:pt x="111" y="114"/>
                                  <a:pt x="111" y="114"/>
                                </a:cubicBezTo>
                                <a:cubicBezTo>
                                  <a:pt x="112" y="117"/>
                                  <a:pt x="113" y="119"/>
                                  <a:pt x="116" y="119"/>
                                </a:cubicBezTo>
                                <a:cubicBezTo>
                                  <a:pt x="124" y="119"/>
                                  <a:pt x="124" y="119"/>
                                  <a:pt x="124" y="119"/>
                                </a:cubicBezTo>
                                <a:cubicBezTo>
                                  <a:pt x="127" y="119"/>
                                  <a:pt x="129" y="117"/>
                                  <a:pt x="129" y="114"/>
                                </a:cubicBezTo>
                                <a:cubicBezTo>
                                  <a:pt x="165" y="6"/>
                                  <a:pt x="165" y="6"/>
                                  <a:pt x="165" y="6"/>
                                </a:cubicBezTo>
                                <a:cubicBezTo>
                                  <a:pt x="166" y="4"/>
                                  <a:pt x="166" y="2"/>
                                  <a:pt x="165" y="1"/>
                                </a:cubicBezTo>
                                <a:cubicBezTo>
                                  <a:pt x="164" y="1"/>
                                  <a:pt x="163" y="0"/>
                                  <a:pt x="161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" name="フリーフォーム 225">
                          <a:extLst>
                            <a:ext uri="{FF2B5EF4-FFF2-40B4-BE49-F238E27FC236}">
                              <a16:creationId xmlns:a16="http://schemas.microsoft.com/office/drawing/2014/main" id="{9730CCFD-01FC-45A8-917C-5813864E8A65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5233579" y="297211"/>
                            <a:ext cx="184932" cy="229844"/>
                          </a:xfrm>
                          <a:custGeom>
                            <a:avLst/>
                            <a:gdLst>
                              <a:gd name="connsiteX0" fmla="*/ 111920 w 222250"/>
                              <a:gd name="connsiteY0" fmla="*/ 39687 h 276225"/>
                              <a:gd name="connsiteX1" fmla="*/ 49546 w 222250"/>
                              <a:gd name="connsiteY1" fmla="*/ 82189 h 276225"/>
                              <a:gd name="connsiteX2" fmla="*/ 42863 w 222250"/>
                              <a:gd name="connsiteY2" fmla="*/ 138112 h 276225"/>
                              <a:gd name="connsiteX3" fmla="*/ 49546 w 222250"/>
                              <a:gd name="connsiteY3" fmla="*/ 194035 h 276225"/>
                              <a:gd name="connsiteX4" fmla="*/ 111920 w 222250"/>
                              <a:gd name="connsiteY4" fmla="*/ 236537 h 276225"/>
                              <a:gd name="connsiteX5" fmla="*/ 174293 w 222250"/>
                              <a:gd name="connsiteY5" fmla="*/ 194035 h 276225"/>
                              <a:gd name="connsiteX6" fmla="*/ 180976 w 222250"/>
                              <a:gd name="connsiteY6" fmla="*/ 138112 h 276225"/>
                              <a:gd name="connsiteX7" fmla="*/ 174293 w 222250"/>
                              <a:gd name="connsiteY7" fmla="*/ 82189 h 276225"/>
                              <a:gd name="connsiteX8" fmla="*/ 111920 w 222250"/>
                              <a:gd name="connsiteY8" fmla="*/ 39687 h 276225"/>
                              <a:gd name="connsiteX9" fmla="*/ 111125 w 222250"/>
                              <a:gd name="connsiteY9" fmla="*/ 0 h 276225"/>
                              <a:gd name="connsiteX10" fmla="*/ 213360 w 222250"/>
                              <a:gd name="connsiteY10" fmla="*/ 71284 h 276225"/>
                              <a:gd name="connsiteX11" fmla="*/ 222250 w 222250"/>
                              <a:gd name="connsiteY11" fmla="*/ 138113 h 276225"/>
                              <a:gd name="connsiteX12" fmla="*/ 213360 w 222250"/>
                              <a:gd name="connsiteY12" fmla="*/ 207169 h 276225"/>
                              <a:gd name="connsiteX13" fmla="*/ 111125 w 222250"/>
                              <a:gd name="connsiteY13" fmla="*/ 276225 h 276225"/>
                              <a:gd name="connsiteX14" fmla="*/ 8890 w 222250"/>
                              <a:gd name="connsiteY14" fmla="*/ 207169 h 276225"/>
                              <a:gd name="connsiteX15" fmla="*/ 0 w 222250"/>
                              <a:gd name="connsiteY15" fmla="*/ 138113 h 276225"/>
                              <a:gd name="connsiteX16" fmla="*/ 8890 w 222250"/>
                              <a:gd name="connsiteY16" fmla="*/ 71284 h 276225"/>
                              <a:gd name="connsiteX17" fmla="*/ 111125 w 222250"/>
                              <a:gd name="connsiteY17" fmla="*/ 0 h 2762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</a:cxnLst>
                            <a:rect l="l" t="t" r="r" b="b"/>
                            <a:pathLst>
                              <a:path w="222250" h="276225">
                                <a:moveTo>
                                  <a:pt x="111920" y="39687"/>
                                </a:moveTo>
                                <a:cubicBezTo>
                                  <a:pt x="80733" y="39687"/>
                                  <a:pt x="58457" y="55346"/>
                                  <a:pt x="49546" y="82189"/>
                                </a:cubicBezTo>
                                <a:cubicBezTo>
                                  <a:pt x="45091" y="97847"/>
                                  <a:pt x="42863" y="113506"/>
                                  <a:pt x="42863" y="138112"/>
                                </a:cubicBezTo>
                                <a:cubicBezTo>
                                  <a:pt x="42863" y="162718"/>
                                  <a:pt x="45091" y="180614"/>
                                  <a:pt x="49546" y="194035"/>
                                </a:cubicBezTo>
                                <a:cubicBezTo>
                                  <a:pt x="58457" y="220879"/>
                                  <a:pt x="80733" y="236537"/>
                                  <a:pt x="111920" y="236537"/>
                                </a:cubicBezTo>
                                <a:cubicBezTo>
                                  <a:pt x="143107" y="236537"/>
                                  <a:pt x="165383" y="220879"/>
                                  <a:pt x="174293" y="194035"/>
                                </a:cubicBezTo>
                                <a:cubicBezTo>
                                  <a:pt x="178749" y="180614"/>
                                  <a:pt x="180976" y="162718"/>
                                  <a:pt x="180976" y="138112"/>
                                </a:cubicBezTo>
                                <a:cubicBezTo>
                                  <a:pt x="180976" y="113506"/>
                                  <a:pt x="178749" y="97847"/>
                                  <a:pt x="174293" y="82189"/>
                                </a:cubicBezTo>
                                <a:cubicBezTo>
                                  <a:pt x="165383" y="55346"/>
                                  <a:pt x="143107" y="39687"/>
                                  <a:pt x="111920" y="39687"/>
                                </a:cubicBezTo>
                                <a:close/>
                                <a:moveTo>
                                  <a:pt x="111125" y="0"/>
                                </a:moveTo>
                                <a:cubicBezTo>
                                  <a:pt x="162243" y="0"/>
                                  <a:pt x="197803" y="26731"/>
                                  <a:pt x="213360" y="71284"/>
                                </a:cubicBezTo>
                                <a:cubicBezTo>
                                  <a:pt x="220028" y="91332"/>
                                  <a:pt x="222250" y="111381"/>
                                  <a:pt x="222250" y="138113"/>
                                </a:cubicBezTo>
                                <a:cubicBezTo>
                                  <a:pt x="222250" y="167072"/>
                                  <a:pt x="220028" y="187120"/>
                                  <a:pt x="213360" y="207169"/>
                                </a:cubicBezTo>
                                <a:cubicBezTo>
                                  <a:pt x="197803" y="251721"/>
                                  <a:pt x="162243" y="276225"/>
                                  <a:pt x="111125" y="276225"/>
                                </a:cubicBezTo>
                                <a:cubicBezTo>
                                  <a:pt x="62230" y="276225"/>
                                  <a:pt x="24447" y="251721"/>
                                  <a:pt x="8890" y="207169"/>
                                </a:cubicBezTo>
                                <a:cubicBezTo>
                                  <a:pt x="2222" y="187120"/>
                                  <a:pt x="0" y="167072"/>
                                  <a:pt x="0" y="138113"/>
                                </a:cubicBezTo>
                                <a:cubicBezTo>
                                  <a:pt x="0" y="111381"/>
                                  <a:pt x="2222" y="91332"/>
                                  <a:pt x="8890" y="71284"/>
                                </a:cubicBezTo>
                                <a:cubicBezTo>
                                  <a:pt x="24447" y="26731"/>
                                  <a:pt x="62230" y="0"/>
                                  <a:pt x="111125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Freeform 42">
                          <a:extLst>
                            <a:ext uri="{FF2B5EF4-FFF2-40B4-BE49-F238E27FC236}">
                              <a16:creationId xmlns:a16="http://schemas.microsoft.com/office/drawing/2014/main" id="{72F3E188-87EB-476B-B41D-16F96341139D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5471350" y="297211"/>
                            <a:ext cx="136058" cy="225881"/>
                          </a:xfrm>
                          <a:custGeom>
                            <a:avLst/>
                            <a:gdLst>
                              <a:gd name="T0" fmla="*/ 72 w 74"/>
                              <a:gd name="T1" fmla="*/ 9 h 122"/>
                              <a:gd name="T2" fmla="*/ 47 w 74"/>
                              <a:gd name="T3" fmla="*/ 0 h 122"/>
                              <a:gd name="T4" fmla="*/ 18 w 74"/>
                              <a:gd name="T5" fmla="*/ 12 h 122"/>
                              <a:gd name="T6" fmla="*/ 18 w 74"/>
                              <a:gd name="T7" fmla="*/ 8 h 122"/>
                              <a:gd name="T8" fmla="*/ 13 w 74"/>
                              <a:gd name="T9" fmla="*/ 3 h 122"/>
                              <a:gd name="T10" fmla="*/ 5 w 74"/>
                              <a:gd name="T11" fmla="*/ 3 h 122"/>
                              <a:gd name="T12" fmla="*/ 0 w 74"/>
                              <a:gd name="T13" fmla="*/ 8 h 122"/>
                              <a:gd name="T14" fmla="*/ 0 w 74"/>
                              <a:gd name="T15" fmla="*/ 117 h 122"/>
                              <a:gd name="T16" fmla="*/ 5 w 74"/>
                              <a:gd name="T17" fmla="*/ 122 h 122"/>
                              <a:gd name="T18" fmla="*/ 13 w 74"/>
                              <a:gd name="T19" fmla="*/ 122 h 122"/>
                              <a:gd name="T20" fmla="*/ 18 w 74"/>
                              <a:gd name="T21" fmla="*/ 117 h 122"/>
                              <a:gd name="T22" fmla="*/ 18 w 74"/>
                              <a:gd name="T23" fmla="*/ 54 h 122"/>
                              <a:gd name="T24" fmla="*/ 44 w 74"/>
                              <a:gd name="T25" fmla="*/ 18 h 122"/>
                              <a:gd name="T26" fmla="*/ 61 w 74"/>
                              <a:gd name="T27" fmla="*/ 24 h 122"/>
                              <a:gd name="T28" fmla="*/ 64 w 74"/>
                              <a:gd name="T29" fmla="*/ 24 h 122"/>
                              <a:gd name="T30" fmla="*/ 68 w 74"/>
                              <a:gd name="T31" fmla="*/ 22 h 122"/>
                              <a:gd name="T32" fmla="*/ 73 w 74"/>
                              <a:gd name="T33" fmla="*/ 16 h 122"/>
                              <a:gd name="T34" fmla="*/ 74 w 74"/>
                              <a:gd name="T35" fmla="*/ 12 h 122"/>
                              <a:gd name="T36" fmla="*/ 72 w 74"/>
                              <a:gd name="T37" fmla="*/ 9 h 1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74" h="122">
                                <a:moveTo>
                                  <a:pt x="72" y="9"/>
                                </a:moveTo>
                                <a:cubicBezTo>
                                  <a:pt x="65" y="3"/>
                                  <a:pt x="56" y="0"/>
                                  <a:pt x="47" y="0"/>
                                </a:cubicBezTo>
                                <a:cubicBezTo>
                                  <a:pt x="35" y="0"/>
                                  <a:pt x="25" y="5"/>
                                  <a:pt x="18" y="12"/>
                                </a:cubicBezTo>
                                <a:cubicBezTo>
                                  <a:pt x="18" y="8"/>
                                  <a:pt x="18" y="8"/>
                                  <a:pt x="18" y="8"/>
                                </a:cubicBezTo>
                                <a:cubicBezTo>
                                  <a:pt x="18" y="5"/>
                                  <a:pt x="16" y="3"/>
                                  <a:pt x="13" y="3"/>
                                </a:cubicBezTo>
                                <a:cubicBezTo>
                                  <a:pt x="5" y="3"/>
                                  <a:pt x="5" y="3"/>
                                  <a:pt x="5" y="3"/>
                                </a:cubicBezTo>
                                <a:cubicBezTo>
                                  <a:pt x="2" y="3"/>
                                  <a:pt x="0" y="5"/>
                                  <a:pt x="0" y="8"/>
                                </a:cubicBezTo>
                                <a:cubicBezTo>
                                  <a:pt x="0" y="117"/>
                                  <a:pt x="0" y="117"/>
                                  <a:pt x="0" y="117"/>
                                </a:cubicBezTo>
                                <a:cubicBezTo>
                                  <a:pt x="0" y="119"/>
                                  <a:pt x="2" y="122"/>
                                  <a:pt x="5" y="122"/>
                                </a:cubicBezTo>
                                <a:cubicBezTo>
                                  <a:pt x="13" y="122"/>
                                  <a:pt x="13" y="122"/>
                                  <a:pt x="13" y="122"/>
                                </a:cubicBezTo>
                                <a:cubicBezTo>
                                  <a:pt x="16" y="122"/>
                                  <a:pt x="18" y="119"/>
                                  <a:pt x="18" y="117"/>
                                </a:cubicBezTo>
                                <a:cubicBezTo>
                                  <a:pt x="18" y="54"/>
                                  <a:pt x="18" y="54"/>
                                  <a:pt x="18" y="54"/>
                                </a:cubicBezTo>
                                <a:cubicBezTo>
                                  <a:pt x="18" y="41"/>
                                  <a:pt x="22" y="18"/>
                                  <a:pt x="44" y="18"/>
                                </a:cubicBezTo>
                                <a:cubicBezTo>
                                  <a:pt x="49" y="18"/>
                                  <a:pt x="55" y="20"/>
                                  <a:pt x="61" y="24"/>
                                </a:cubicBezTo>
                                <a:cubicBezTo>
                                  <a:pt x="62" y="24"/>
                                  <a:pt x="63" y="24"/>
                                  <a:pt x="64" y="24"/>
                                </a:cubicBezTo>
                                <a:cubicBezTo>
                                  <a:pt x="65" y="24"/>
                                  <a:pt x="66" y="24"/>
                                  <a:pt x="68" y="22"/>
                                </a:cubicBezTo>
                                <a:cubicBezTo>
                                  <a:pt x="73" y="16"/>
                                  <a:pt x="73" y="16"/>
                                  <a:pt x="73" y="16"/>
                                </a:cubicBezTo>
                                <a:cubicBezTo>
                                  <a:pt x="74" y="15"/>
                                  <a:pt x="74" y="13"/>
                                  <a:pt x="74" y="12"/>
                                </a:cubicBezTo>
                                <a:cubicBezTo>
                                  <a:pt x="74" y="11"/>
                                  <a:pt x="73" y="9"/>
                                  <a:pt x="72" y="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7" name="Freeform 43">
                          <a:extLst>
                            <a:ext uri="{FF2B5EF4-FFF2-40B4-BE49-F238E27FC236}">
                              <a16:creationId xmlns:a16="http://schemas.microsoft.com/office/drawing/2014/main" id="{5B07FA60-8C54-49BA-9B5E-458521C988D5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5640431" y="211350"/>
                            <a:ext cx="68689" cy="311742"/>
                          </a:xfrm>
                          <a:custGeom>
                            <a:avLst/>
                            <a:gdLst>
                              <a:gd name="T0" fmla="*/ 32 w 37"/>
                              <a:gd name="T1" fmla="*/ 150 h 168"/>
                              <a:gd name="T2" fmla="*/ 28 w 37"/>
                              <a:gd name="T3" fmla="*/ 150 h 168"/>
                              <a:gd name="T4" fmla="*/ 18 w 37"/>
                              <a:gd name="T5" fmla="*/ 139 h 168"/>
                              <a:gd name="T6" fmla="*/ 18 w 37"/>
                              <a:gd name="T7" fmla="*/ 5 h 168"/>
                              <a:gd name="T8" fmla="*/ 13 w 37"/>
                              <a:gd name="T9" fmla="*/ 0 h 168"/>
                              <a:gd name="T10" fmla="*/ 5 w 37"/>
                              <a:gd name="T11" fmla="*/ 0 h 168"/>
                              <a:gd name="T12" fmla="*/ 0 w 37"/>
                              <a:gd name="T13" fmla="*/ 5 h 168"/>
                              <a:gd name="T14" fmla="*/ 0 w 37"/>
                              <a:gd name="T15" fmla="*/ 139 h 168"/>
                              <a:gd name="T16" fmla="*/ 26 w 37"/>
                              <a:gd name="T17" fmla="*/ 168 h 168"/>
                              <a:gd name="T18" fmla="*/ 32 w 37"/>
                              <a:gd name="T19" fmla="*/ 168 h 168"/>
                              <a:gd name="T20" fmla="*/ 37 w 37"/>
                              <a:gd name="T21" fmla="*/ 163 h 168"/>
                              <a:gd name="T22" fmla="*/ 37 w 37"/>
                              <a:gd name="T23" fmla="*/ 156 h 168"/>
                              <a:gd name="T24" fmla="*/ 32 w 37"/>
                              <a:gd name="T25" fmla="*/ 150 h 1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7" h="168">
                                <a:moveTo>
                                  <a:pt x="32" y="150"/>
                                </a:moveTo>
                                <a:cubicBezTo>
                                  <a:pt x="28" y="150"/>
                                  <a:pt x="28" y="150"/>
                                  <a:pt x="28" y="150"/>
                                </a:cubicBezTo>
                                <a:cubicBezTo>
                                  <a:pt x="21" y="150"/>
                                  <a:pt x="18" y="149"/>
                                  <a:pt x="18" y="139"/>
                                </a:cubicBezTo>
                                <a:cubicBezTo>
                                  <a:pt x="18" y="5"/>
                                  <a:pt x="18" y="5"/>
                                  <a:pt x="18" y="5"/>
                                </a:cubicBezTo>
                                <a:cubicBezTo>
                                  <a:pt x="18" y="2"/>
                                  <a:pt x="16" y="0"/>
                                  <a:pt x="13" y="0"/>
                                </a:cubicBezTo>
                                <a:cubicBezTo>
                                  <a:pt x="5" y="0"/>
                                  <a:pt x="5" y="0"/>
                                  <a:pt x="5" y="0"/>
                                </a:cubicBezTo>
                                <a:cubicBezTo>
                                  <a:pt x="2" y="0"/>
                                  <a:pt x="0" y="2"/>
                                  <a:pt x="0" y="5"/>
                                </a:cubicBezTo>
                                <a:cubicBezTo>
                                  <a:pt x="0" y="139"/>
                                  <a:pt x="0" y="139"/>
                                  <a:pt x="0" y="139"/>
                                </a:cubicBezTo>
                                <a:cubicBezTo>
                                  <a:pt x="0" y="160"/>
                                  <a:pt x="8" y="168"/>
                                  <a:pt x="26" y="168"/>
                                </a:cubicBezTo>
                                <a:cubicBezTo>
                                  <a:pt x="32" y="168"/>
                                  <a:pt x="32" y="168"/>
                                  <a:pt x="32" y="168"/>
                                </a:cubicBezTo>
                                <a:cubicBezTo>
                                  <a:pt x="35" y="168"/>
                                  <a:pt x="37" y="166"/>
                                  <a:pt x="37" y="163"/>
                                </a:cubicBezTo>
                                <a:cubicBezTo>
                                  <a:pt x="37" y="156"/>
                                  <a:pt x="37" y="156"/>
                                  <a:pt x="37" y="156"/>
                                </a:cubicBezTo>
                                <a:cubicBezTo>
                                  <a:pt x="37" y="153"/>
                                  <a:pt x="35" y="150"/>
                                  <a:pt x="32" y="15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8" name="フリーフォーム 228">
                          <a:extLst>
                            <a:ext uri="{FF2B5EF4-FFF2-40B4-BE49-F238E27FC236}">
                              <a16:creationId xmlns:a16="http://schemas.microsoft.com/office/drawing/2014/main" id="{C267DEB8-1350-44D9-82FC-D94E046AF6C3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5739502" y="211350"/>
                            <a:ext cx="179648" cy="315705"/>
                          </a:xfrm>
                          <a:custGeom>
                            <a:avLst/>
                            <a:gdLst>
                              <a:gd name="connsiteX0" fmla="*/ 107950 w 215900"/>
                              <a:gd name="connsiteY0" fmla="*/ 142875 h 379412"/>
                              <a:gd name="connsiteX1" fmla="*/ 47943 w 215900"/>
                              <a:gd name="connsiteY1" fmla="*/ 183140 h 379412"/>
                              <a:gd name="connsiteX2" fmla="*/ 41275 w 215900"/>
                              <a:gd name="connsiteY2" fmla="*/ 241300 h 379412"/>
                              <a:gd name="connsiteX3" fmla="*/ 47943 w 215900"/>
                              <a:gd name="connsiteY3" fmla="*/ 299460 h 379412"/>
                              <a:gd name="connsiteX4" fmla="*/ 107950 w 215900"/>
                              <a:gd name="connsiteY4" fmla="*/ 339725 h 379412"/>
                              <a:gd name="connsiteX5" fmla="*/ 167958 w 215900"/>
                              <a:gd name="connsiteY5" fmla="*/ 299460 h 379412"/>
                              <a:gd name="connsiteX6" fmla="*/ 174625 w 215900"/>
                              <a:gd name="connsiteY6" fmla="*/ 241300 h 379412"/>
                              <a:gd name="connsiteX7" fmla="*/ 167958 w 215900"/>
                              <a:gd name="connsiteY7" fmla="*/ 183140 h 379412"/>
                              <a:gd name="connsiteX8" fmla="*/ 107950 w 215900"/>
                              <a:gd name="connsiteY8" fmla="*/ 142875 h 379412"/>
                              <a:gd name="connsiteX9" fmla="*/ 186965 w 215900"/>
                              <a:gd name="connsiteY9" fmla="*/ 0 h 379412"/>
                              <a:gd name="connsiteX10" fmla="*/ 204771 w 215900"/>
                              <a:gd name="connsiteY10" fmla="*/ 0 h 379412"/>
                              <a:gd name="connsiteX11" fmla="*/ 215900 w 215900"/>
                              <a:gd name="connsiteY11" fmla="*/ 11159 h 379412"/>
                              <a:gd name="connsiteX12" fmla="*/ 215900 w 215900"/>
                              <a:gd name="connsiteY12" fmla="*/ 363789 h 379412"/>
                              <a:gd name="connsiteX13" fmla="*/ 204771 w 215900"/>
                              <a:gd name="connsiteY13" fmla="*/ 374948 h 379412"/>
                              <a:gd name="connsiteX14" fmla="*/ 186965 w 215900"/>
                              <a:gd name="connsiteY14" fmla="*/ 374948 h 379412"/>
                              <a:gd name="connsiteX15" fmla="*/ 175836 w 215900"/>
                              <a:gd name="connsiteY15" fmla="*/ 363789 h 379412"/>
                              <a:gd name="connsiteX16" fmla="*/ 175836 w 215900"/>
                              <a:gd name="connsiteY16" fmla="*/ 350398 h 379412"/>
                              <a:gd name="connsiteX17" fmla="*/ 102386 w 215900"/>
                              <a:gd name="connsiteY17" fmla="*/ 379412 h 379412"/>
                              <a:gd name="connsiteX18" fmla="*/ 8903 w 215900"/>
                              <a:gd name="connsiteY18" fmla="*/ 314689 h 379412"/>
                              <a:gd name="connsiteX19" fmla="*/ 0 w 215900"/>
                              <a:gd name="connsiteY19" fmla="*/ 241038 h 379412"/>
                              <a:gd name="connsiteX20" fmla="*/ 8903 w 215900"/>
                              <a:gd name="connsiteY20" fmla="*/ 167388 h 379412"/>
                              <a:gd name="connsiteX21" fmla="*/ 102386 w 215900"/>
                              <a:gd name="connsiteY21" fmla="*/ 102664 h 379412"/>
                              <a:gd name="connsiteX22" fmla="*/ 175836 w 215900"/>
                              <a:gd name="connsiteY22" fmla="*/ 131678 h 379412"/>
                              <a:gd name="connsiteX23" fmla="*/ 175836 w 215900"/>
                              <a:gd name="connsiteY23" fmla="*/ 11159 h 379412"/>
                              <a:gd name="connsiteX24" fmla="*/ 186965 w 215900"/>
                              <a:gd name="connsiteY24" fmla="*/ 0 h 3794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</a:cxnLst>
                            <a:rect l="l" t="t" r="r" b="b"/>
                            <a:pathLst>
                              <a:path w="215900" h="379412">
                                <a:moveTo>
                                  <a:pt x="107950" y="142875"/>
                                </a:moveTo>
                                <a:cubicBezTo>
                                  <a:pt x="76835" y="142875"/>
                                  <a:pt x="56833" y="156297"/>
                                  <a:pt x="47943" y="183140"/>
                                </a:cubicBezTo>
                                <a:cubicBezTo>
                                  <a:pt x="43498" y="196561"/>
                                  <a:pt x="41275" y="216694"/>
                                  <a:pt x="41275" y="241300"/>
                                </a:cubicBezTo>
                                <a:cubicBezTo>
                                  <a:pt x="41275" y="268143"/>
                                  <a:pt x="43498" y="286039"/>
                                  <a:pt x="47943" y="299460"/>
                                </a:cubicBezTo>
                                <a:cubicBezTo>
                                  <a:pt x="56833" y="326303"/>
                                  <a:pt x="76835" y="339725"/>
                                  <a:pt x="107950" y="339725"/>
                                </a:cubicBezTo>
                                <a:cubicBezTo>
                                  <a:pt x="136843" y="339725"/>
                                  <a:pt x="159068" y="326303"/>
                                  <a:pt x="167958" y="299460"/>
                                </a:cubicBezTo>
                                <a:cubicBezTo>
                                  <a:pt x="172403" y="286039"/>
                                  <a:pt x="174625" y="268143"/>
                                  <a:pt x="174625" y="241300"/>
                                </a:cubicBezTo>
                                <a:cubicBezTo>
                                  <a:pt x="174625" y="214457"/>
                                  <a:pt x="172403" y="196561"/>
                                  <a:pt x="167958" y="183140"/>
                                </a:cubicBezTo>
                                <a:cubicBezTo>
                                  <a:pt x="159068" y="156297"/>
                                  <a:pt x="136843" y="142875"/>
                                  <a:pt x="107950" y="142875"/>
                                </a:cubicBezTo>
                                <a:close/>
                                <a:moveTo>
                                  <a:pt x="186965" y="0"/>
                                </a:moveTo>
                                <a:cubicBezTo>
                                  <a:pt x="186965" y="0"/>
                                  <a:pt x="186965" y="0"/>
                                  <a:pt x="204771" y="0"/>
                                </a:cubicBezTo>
                                <a:cubicBezTo>
                                  <a:pt x="211449" y="0"/>
                                  <a:pt x="215900" y="4464"/>
                                  <a:pt x="215900" y="11159"/>
                                </a:cubicBezTo>
                                <a:cubicBezTo>
                                  <a:pt x="215900" y="11159"/>
                                  <a:pt x="215900" y="11159"/>
                                  <a:pt x="215900" y="363789"/>
                                </a:cubicBezTo>
                                <a:cubicBezTo>
                                  <a:pt x="215900" y="368253"/>
                                  <a:pt x="211449" y="374948"/>
                                  <a:pt x="204771" y="374948"/>
                                </a:cubicBezTo>
                                <a:cubicBezTo>
                                  <a:pt x="204771" y="374948"/>
                                  <a:pt x="204771" y="374948"/>
                                  <a:pt x="186965" y="374948"/>
                                </a:cubicBezTo>
                                <a:cubicBezTo>
                                  <a:pt x="180288" y="374948"/>
                                  <a:pt x="175836" y="368253"/>
                                  <a:pt x="175836" y="363789"/>
                                </a:cubicBezTo>
                                <a:cubicBezTo>
                                  <a:pt x="175836" y="363789"/>
                                  <a:pt x="175836" y="363789"/>
                                  <a:pt x="175836" y="350398"/>
                                </a:cubicBezTo>
                                <a:cubicBezTo>
                                  <a:pt x="158030" y="370485"/>
                                  <a:pt x="133547" y="379412"/>
                                  <a:pt x="102386" y="379412"/>
                                </a:cubicBezTo>
                                <a:cubicBezTo>
                                  <a:pt x="53419" y="379412"/>
                                  <a:pt x="22257" y="357094"/>
                                  <a:pt x="8903" y="314689"/>
                                </a:cubicBezTo>
                                <a:cubicBezTo>
                                  <a:pt x="2226" y="294602"/>
                                  <a:pt x="0" y="272284"/>
                                  <a:pt x="0" y="241038"/>
                                </a:cubicBezTo>
                                <a:cubicBezTo>
                                  <a:pt x="0" y="209793"/>
                                  <a:pt x="2226" y="187474"/>
                                  <a:pt x="8903" y="167388"/>
                                </a:cubicBezTo>
                                <a:cubicBezTo>
                                  <a:pt x="22257" y="124983"/>
                                  <a:pt x="53419" y="102664"/>
                                  <a:pt x="102386" y="102664"/>
                                </a:cubicBezTo>
                                <a:cubicBezTo>
                                  <a:pt x="133547" y="102664"/>
                                  <a:pt x="158030" y="113824"/>
                                  <a:pt x="175836" y="131678"/>
                                </a:cubicBezTo>
                                <a:cubicBezTo>
                                  <a:pt x="175836" y="131678"/>
                                  <a:pt x="175836" y="131678"/>
                                  <a:pt x="175836" y="11159"/>
                                </a:cubicBezTo>
                                <a:cubicBezTo>
                                  <a:pt x="175836" y="4464"/>
                                  <a:pt x="180288" y="0"/>
                                  <a:pt x="186965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Freeform 46">
                          <a:extLst>
                            <a:ext uri="{FF2B5EF4-FFF2-40B4-BE49-F238E27FC236}">
                              <a16:creationId xmlns:a16="http://schemas.microsoft.com/office/drawing/2014/main" id="{CC6B9037-0DFB-42A6-AD68-31A844406341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63404"/>
                            <a:ext cx="241733" cy="509884"/>
                          </a:xfrm>
                          <a:custGeom>
                            <a:avLst/>
                            <a:gdLst>
                              <a:gd name="T0" fmla="*/ 121 w 131"/>
                              <a:gd name="T1" fmla="*/ 272 h 275"/>
                              <a:gd name="T2" fmla="*/ 128 w 131"/>
                              <a:gd name="T3" fmla="*/ 256 h 275"/>
                              <a:gd name="T4" fmla="*/ 11 w 131"/>
                              <a:gd name="T5" fmla="*/ 4 h 275"/>
                              <a:gd name="T6" fmla="*/ 11 w 131"/>
                              <a:gd name="T7" fmla="*/ 3 h 275"/>
                              <a:gd name="T8" fmla="*/ 11 w 131"/>
                              <a:gd name="T9" fmla="*/ 3 h 275"/>
                              <a:gd name="T10" fmla="*/ 4 w 131"/>
                              <a:gd name="T11" fmla="*/ 1 h 275"/>
                              <a:gd name="T12" fmla="*/ 1 w 131"/>
                              <a:gd name="T13" fmla="*/ 8 h 275"/>
                              <a:gd name="T14" fmla="*/ 1 w 131"/>
                              <a:gd name="T15" fmla="*/ 8 h 275"/>
                              <a:gd name="T16" fmla="*/ 1 w 131"/>
                              <a:gd name="T17" fmla="*/ 8 h 275"/>
                              <a:gd name="T18" fmla="*/ 105 w 131"/>
                              <a:gd name="T19" fmla="*/ 266 h 275"/>
                              <a:gd name="T20" fmla="*/ 121 w 131"/>
                              <a:gd name="T21" fmla="*/ 272 h 2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31" h="275">
                                <a:moveTo>
                                  <a:pt x="121" y="272"/>
                                </a:moveTo>
                                <a:cubicBezTo>
                                  <a:pt x="128" y="269"/>
                                  <a:pt x="131" y="262"/>
                                  <a:pt x="128" y="256"/>
                                </a:cubicBezTo>
                                <a:cubicBezTo>
                                  <a:pt x="11" y="4"/>
                                  <a:pt x="11" y="4"/>
                                  <a:pt x="11" y="4"/>
                                </a:cubicBezTo>
                                <a:cubicBezTo>
                                  <a:pt x="11" y="3"/>
                                  <a:pt x="11" y="3"/>
                                  <a:pt x="11" y="3"/>
                                </a:cubicBezTo>
                                <a:cubicBezTo>
                                  <a:pt x="11" y="3"/>
                                  <a:pt x="11" y="3"/>
                                  <a:pt x="11" y="3"/>
                                </a:cubicBezTo>
                                <a:cubicBezTo>
                                  <a:pt x="10" y="1"/>
                                  <a:pt x="7" y="0"/>
                                  <a:pt x="4" y="1"/>
                                </a:cubicBezTo>
                                <a:cubicBezTo>
                                  <a:pt x="1" y="2"/>
                                  <a:pt x="0" y="5"/>
                                  <a:pt x="1" y="8"/>
                                </a:cubicBezTo>
                                <a:cubicBezTo>
                                  <a:pt x="1" y="8"/>
                                  <a:pt x="1" y="8"/>
                                  <a:pt x="1" y="8"/>
                                </a:cubicBezTo>
                                <a:cubicBezTo>
                                  <a:pt x="1" y="8"/>
                                  <a:pt x="1" y="8"/>
                                  <a:pt x="1" y="8"/>
                                </a:cubicBezTo>
                                <a:cubicBezTo>
                                  <a:pt x="105" y="266"/>
                                  <a:pt x="105" y="266"/>
                                  <a:pt x="105" y="266"/>
                                </a:cubicBezTo>
                                <a:cubicBezTo>
                                  <a:pt x="107" y="272"/>
                                  <a:pt x="115" y="275"/>
                                  <a:pt x="121" y="27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a16="http://schemas.microsoft.com/office/drawing/2014/main" xmlns:a14="http://schemas.microsoft.com/office/drawing/2010/main" xmlns:w16du="http://schemas.microsoft.com/office/word/2023/wordml/word16du" xmlns:arto="http://schemas.microsoft.com/office/word/2006/arto">
          <w:pict w14:anchorId="652CBD34">
            <v:group id="Group 1" style="position:absolute;margin-left:0;margin-top:0;width:612.25pt;height:184.25pt;z-index:-251658240;mso-position-horizontal:center;mso-position-horizontal-relative:page;mso-position-vertical:bottom;mso-position-vertical-relative:page;mso-width-relative:margin;mso-height-relative:margin" coordsize="77756,23400" o:spid="_x0000_s1026" o:allowoverlap="f" w14:anchorId="57DE5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">
              <v:rect id="正方形/長方形 252" style="position:absolute;width:77756;height:23400;visibility:visible;mso-wrap-style:square;v-text-anchor:middle" o:spid="_x0000_s1027" fillcolor="#a0d8ad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">
                <v:fill type="gradientRadial" color2="#04127c [3215]" colors="0 #a0d8ad;6554f #65b3a4;.75 #04127c" focus="100%" focussize="" focusposition="1,1" rotate="t"/>
              </v:rect>
              <v:group id="グループ化 133" style="position:absolute;left:40397;top:17332;width:33199;height:2625" coordsize="92109,729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o:lock v:ext="edit" aspectratio="t"/>
                <v:shape id="Freeform 5" style="position:absolute;left:65413;top:317;width:8533;height:6697;visibility:visible;mso-wrap-style:square;v-text-anchor:top" coordsize="461,361" o:spid="_x0000_s1029" filled="f" stroked="f" path="m,c116,,116,,116,v27,,58,25,72,39c392,264,392,264,392,264,392,,392,,392,v69,,69,,69,c461,361,461,361,461,361v-121,,-121,,-121,c319,360,297,356,273,331,69,105,69,105,69,105v,256,,256,,256c,361,,361,,361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">
                  <v:path arrowok="t" o:connecttype="custom" o:connectlocs="0,0;214721,0;347996,72352;725608,489765;725608,0;853330,0;853330,669717;629354,669717;505334,614062;127722,194793;127722,669717;0,669717;0,0" o:connectangles="0,0,0,0,0,0,0,0,0,0,0,0,0"/>
                </v:shape>
                <v:shape id="Freeform 6" style="position:absolute;left:83483;width:8626;height:7291;visibility:visible;mso-wrap-style:square;v-text-anchor:top" coordsize="466,393" o:spid="_x0000_s1030" filled="f" stroked="f" path="m466,380v-83,12,-166,13,-250,6c166,381,118,371,74,348,18,319,,254,1,195,2,141,18,83,66,51,98,31,132,24,168,17,267,,365,4,461,14v,52,,52,,52c348,44,229,49,188,101v-26,33,-29,65,-29,92c159,242,176,316,275,330v65,10,129,3,191,-9l466,3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">
                  <v:path arrowok="t" o:connecttype="custom" o:connectlocs="862577,705039;399821,716171;136976,645668;1851,361796;122168,94624;310972,31541;853322,25975;853322,122454;347992,187392;294313,358086;509031,612271;862577,595573;862577,705039" o:connectangles="0,0,0,0,0,0,0,0,0,0,0,0,0"/>
                </v:shape>
                <v:shape id="Freeform 7" style="position:absolute;left:75069;top:317;width:7978;height:6816;visibility:visible;mso-wrap-style:square;v-text-anchor:top" coordsize="431,367" o:spid="_x0000_s1031" filled="f" stroked="f" path="m212,307v10,,166,1,219,c431,361,431,361,431,361v-108,4,-211,6,-320,2c18,359,2,312,,267,,,,,,,426,,426,,426,v,51,,51,,51c151,51,151,51,151,51v,92,,92,,92c402,143,402,143,402,143v,50,,50,,50c151,193,151,193,151,193v,28,1,58,1,64c153,292,170,305,212,30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">
                  <v:path arrowok="t" o:connecttype="custom" o:connectlocs="392446,570172;797850,570172;797850,670463;205479,674177;0,495882;0,0;788594,0;788594,94719;279525,94719;279525,265585;744166,265585;744166,358447;279525,358447;281376,477310;392446,570172" o:connectangles="0,0,0,0,0,0,0,0,0,0,0,0,0,0,0"/>
                </v:shape>
                <v:shape id="フリーフォーム 7" style="position:absolute;left:2840;top:2060;width:2351;height:3210;visibility:visible;mso-wrap-style:square;v-text-anchor:top" coordsize="282575,385762" o:spid="_x0000_s1032" filled="f" stroked="f" path="m140966,57150v-35707,,-58024,20073,-69183,49068c67320,119600,65088,139674,65088,193203v,53529,2232,71372,6695,84754c82942,309182,105259,327025,140966,327025v37939,,60256,-17843,71415,-49068c216844,264575,219076,246732,219076,193203v,-53529,-2232,-73603,-6695,-86985c201222,77223,178905,57150,140966,57150xm140175,v64525,,113475,31218,133500,91423c280350,113722,282575,133790,282575,193996v,57976,-2225,78044,-8900,102573c253650,356774,204700,385762,140175,385762,75650,385762,28925,356774,8900,296569,2225,272040,,251972,,193996,,133790,2225,113722,8900,91423,28925,31218,75650,,14017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">
                  <v:path arrowok="t" o:connecttype="custom" o:connectlocs="117296,47554;59730,88383;54159,160762;59730,231285;117296,272114;176720,231285;182291,160762;176720,88383;117296,47554;116638,0;227722,76072;235128,161422;227722,246772;116638,320988;7406,246772;0,161422;7406,76072;116638,0" o:connectangles="0,0,0,0,0,0,0,0,0,0,0,0,0,0,0,0,0,0"/>
                </v:shape>
                <v:shape id="Freeform 10" style="position:absolute;left:5693;top:2972;width:1572;height:2258;visibility:visible;mso-wrap-style:square;v-text-anchor:top" coordsize="85,122" o:spid="_x0000_s1033" filled="f" stroked="f" path="m2,122c1,122,,121,,119,,5,,5,,5,,4,1,3,2,3v23,,23,,23,c26,3,27,4,27,5v,10,,10,,10c28,15,28,15,28,15,33,6,43,,58,,68,,77,4,83,10v2,1,2,2,1,4c71,30,71,30,71,30v-1,1,-2,1,-4,c62,27,56,25,50,25,34,25,27,36,27,55v,64,,64,,64c27,121,26,122,25,122r-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">
                  <v:path arrowok="t" o:connecttype="custom" o:connectlocs="3699,225881;0,220327;0,9257;3699,5554;46233,5554;49932,9257;49932,27772;51781,27772;107261,0;153494,18515;155344,25921;131302,55545;123905,55545;92466,46287;49932,101832;49932,220327;46233,225881;3699,225881" o:connectangles="0,0,0,0,0,0,0,0,0,0,0,0,0,0,0,0,0,0"/>
                </v:shape>
                <v:shape id="Freeform 11" style="position:absolute;left:7304;top:2972;width:1757;height:2298;visibility:visible;mso-wrap-style:square;v-text-anchor:top" coordsize="95,124" o:spid="_x0000_s1034" filled="f" stroked="f" path="m4,92c1,84,,75,,62,,50,1,40,4,33,10,12,29,,53,,70,,84,7,94,19v1,1,1,2,,3c78,36,78,36,78,36v-1,1,-2,,-3,-1c69,28,62,25,53,25,42,25,34,30,30,40v-2,6,-2,13,-2,22c28,71,28,78,30,84v4,11,12,16,23,16c62,100,69,96,75,89v1,-1,2,-1,3,c94,103,94,103,94,103v1,1,1,2,,3c84,117,70,124,53,124,29,124,10,113,4,9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">
                  <v:path arrowok="t" o:connecttype="custom" o:connectlocs="7397,170529;0,114922;7397,61168;98014,0;173837,35218;173837,40779;144247,66729;138699,64875;98014,46340;55480,74143;51781,114922;55480,155701;98014,185358;138699,164969;144247,164969;173837,190919;173837,196480;98014,229844;7397,170529" o:connectangles="0,0,0,0,0,0,0,0,0,0,0,0,0,0,0,0,0,0,0"/>
                </v:shape>
                <v:shape id="Freeform 12" style="position:absolute;left:9471;top:2113;width:1862;height:3117;visibility:visible;mso-wrap-style:square;v-text-anchor:top" coordsize="101,168" o:spid="_x0000_s1035" filled="f" stroked="f" path="m75,168v-1,,-2,-1,-2,-3c73,97,73,97,73,97,73,81,65,71,51,71,36,71,28,81,28,97v,68,,68,,68c28,167,27,168,25,168v-22,,-22,,-22,c1,168,,167,,165,,2,,2,,2,,1,1,,3,,25,,25,,25,v2,,3,1,3,2c28,60,28,60,28,60v,,,,,c33,53,44,46,59,46v26,,42,19,42,44c101,165,101,165,101,165v,2,-1,3,-3,3l75,16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">
                  <v:path arrowok="t" o:connecttype="custom" o:connectlocs="138307,311742;134619,306175;134619,179994;94049,131748;51634,179994;51634,306175;46102,311742;5532,311742;0,306175;0,3711;5532,0;46102,0;51634,3711;51634,111336;51634,111336;108801,85358;186253,167005;186253,306175;180721,311742;138307,311742" o:connectangles="0,0,0,0,0,0,0,0,0,0,0,0,0,0,0,0,0,0,0,0"/>
                </v:shape>
                <v:shape id="フリーフォーム 12" style="position:absolute;left:11743;top:2972;width:1941;height:2298;visibility:visible;mso-wrap-style:square;v-text-anchor:top" coordsize="233363,276225" o:spid="_x0000_s1036" filled="f" stroked="f" path="m117800,50800v-26826,,-46945,13406,-53651,35748c61913,93251,61913,99954,61913,108891v,2234,,2234,2236,2234c169216,111125,169216,111125,169216,111125v2235,,2235,,2235,-2234c171451,99954,171451,93251,169216,86548,162509,64206,142390,50800,117800,50800xm115570,v55563,,95568,28959,108903,73512c231141,91332,233363,109153,233363,153706v,2228,-2222,4455,-6667,4455c64453,158161,64453,158161,64453,158161v-2223,,-2223,2228,-2223,4455c62230,169299,62230,175982,66675,182665v6668,24504,28893,40097,57785,40097c153353,222762,173355,211624,186690,196031v2223,-2228,4445,-2228,8890,c226696,224990,226696,224990,226696,224990v2222,2227,2222,4455,,6683c204470,258404,166688,276225,120015,276225v-57785,,-95567,-26731,-111125,-73511c2222,187120,,167072,,138113,,111381,2222,91332,8890,73512,22225,26731,64453,,11557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">
                  <v:path arrowok="t" o:connecttype="custom" o:connectlocs="98020,42270;53378,72016;51517,90607;53378,92466;140803,92466;142663,90607;140803,72016;98020,42270;96165,0;186782,61169;194179,127897;188631,131604;53631,131604;51781,135311;55480,151994;103562,185358;155343,163115;162740,163115;188631,187212;188631,192773;99863,229844;7397,168676;0,114922;7397,61169;96165,0" o:connectangles="0,0,0,0,0,0,0,0,0,0,0,0,0,0,0,0,0,0,0,0,0,0,0,0,0"/>
                </v:shape>
                <v:shape id="Freeform 15" style="position:absolute;left:13962;top:2972;width:1889;height:2298;visibility:visible;mso-wrap-style:square;v-text-anchor:top" coordsize="102,124" o:spid="_x0000_s1037" filled="f" stroked="f" path="m1,106c,105,,103,1,102,16,87,16,87,16,87v,-1,2,-1,3,c28,95,41,101,54,101v14,,22,-6,22,-14c76,80,71,75,56,74,43,73,43,73,43,73,19,70,7,58,7,38,7,15,23,,53,,71,,87,6,97,15v2,1,2,2,1,3c86,33,86,33,86,33v-1,1,-3,1,-4,c75,28,63,23,51,23,39,23,33,28,33,36v,6,4,11,20,12c66,49,66,49,66,49v24,3,36,16,36,35c102,108,85,124,52,124,28,124,11,115,1,1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">
                  <v:path arrowok="t" o:connecttype="custom" o:connectlocs="1852,196480;1852,189065;29631,161262;35186,161262;100003,187212;140745,161262;103707,137165;79632,135311;12963,70436;98151,0;179635,27804;181487,33364;159264,61168;151857,61168;94448,42632;61113,66729;98151,88972;122226,90825;188895,155701;96299,229844;1852,196480" o:connectangles="0,0,0,0,0,0,0,0,0,0,0,0,0,0,0,0,0,0,0,0,0"/>
                </v:shape>
                <v:shape id="Freeform 16" style="position:absolute;left:16089;top:2338;width:1096;height:2919;visibility:visible;mso-wrap-style:square;v-text-anchor:top" coordsize="59,157" o:spid="_x0000_s1038" filled="f" stroked="f" path="m45,157c21,157,12,146,12,122v,-62,,-62,,-62c12,59,11,58,10,58v-8,,-8,,-8,c1,58,,57,,56,,39,,39,,39,,38,1,37,2,37v8,,8,,8,c11,37,12,36,12,35,12,3,12,3,12,3,12,1,13,,14,,37,,37,,37,v2,,2,1,2,3c39,35,39,35,39,35v,1,1,2,2,2c57,37,57,37,57,37v1,,2,1,2,2c59,56,59,56,59,56v,1,-1,2,-2,2c41,58,41,58,41,58v-1,,-2,1,-2,2c39,121,39,121,39,121v,9,4,11,12,11c57,132,57,132,57,132v1,,2,1,2,3c59,155,59,155,59,155v,1,-1,2,-2,2l45,1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">
                  <v:path arrowok="t" o:connecttype="custom" o:connectlocs="83623,291928;22299,226849;22299,111565;18583,107846;3717,107846;0,104127;0,72517;3717,68798;18583,68798;22299,65079;22299,5578;26016,0;68757,0;72473,5578;72473,65079;76190,68798;105922,68798;109639,72517;109639,104127;105922,107846;76190,107846;72473,111565;72473,224989;94773,245443;105922,245443;109639,251021;109639,288209;105922,291928;83623,291928" o:connectangles="0,0,0,0,0,0,0,0,0,0,0,0,0,0,0,0,0,0,0,0,0,0,0,0,0,0,0,0,0"/>
                </v:shape>
                <v:shape id="Freeform 17" style="position:absolute;left:17647;top:2972;width:1572;height:2258;visibility:visible;mso-wrap-style:square;v-text-anchor:top" coordsize="85,122" o:spid="_x0000_s1039" filled="f" stroked="f" path="m3,122c1,122,,121,,119,,5,,5,,5,,4,1,3,3,3v22,,22,,22,c27,3,28,4,28,5v,10,,10,,10c28,15,28,15,28,15,34,6,44,,59,v9,,19,4,25,10c85,11,85,12,84,14,71,30,71,30,71,30v-1,1,-2,1,-3,c62,27,57,25,50,25,35,25,28,36,28,55v,64,,64,,64c28,121,27,122,25,122r-2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">
                  <v:path arrowok="t" o:connecttype="custom" o:connectlocs="5548,225881;0,220327;0,9257;5548,5554;46233,5554;51781,9257;51781,27772;51781,27772;109110,0;155344,18515;155344,25921;131302,55545;125754,55545;92466,46287;51781,101832;51781,220327;46233,225881;5548,225881" o:connectangles="0,0,0,0,0,0,0,0,0,0,0,0,0,0,0,0,0,0"/>
                </v:shape>
                <v:shape id="フリーフォーム 16" style="position:absolute;left:19246;top:2972;width:1849;height:2298;visibility:visible;mso-wrap-style:square;v-text-anchor:top" coordsize="222250,276225" o:spid="_x0000_s1040" filled="f" stroked="f" path="m118286,158750v-40127,,-57961,11010,-57961,35232c60325,216002,75930,227012,104910,227012v37897,,60190,-15414,60190,-44040c165100,163154,165100,163154,165100,163154v,-2202,-2229,-4404,-4458,-4404c118286,158750,118286,158750,118286,158750xm111125,v82233,,111125,26731,111125,93560c222250,265087,222250,265087,222250,265087v,4455,-2222,6683,-6667,6683l171133,271770v-4445,,-6668,-2228,-6668,-6683c164465,247266,164465,247266,164465,247266v-13335,17821,-37782,28959,-75565,28959c42227,276225,,251721,,196031,,138112,42227,111381,106680,111381v53340,,53340,,53340,c162243,111381,164465,111381,164465,109153v,-13365,,-13365,,-13365c164465,66829,148908,51235,104458,51235v-28893,,-46673,8911,-60008,20049c42227,73511,40005,71284,37782,69056,15557,33414,15557,33414,15557,33414v,-2227,,-6683,2223,-6683c40005,11138,68898,,1111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">
                  <v:path arrowok="t" o:connecttype="custom" o:connectlocs="98425,132094;50196,161410;87295,188894;137378,152249;137378,135759;133669,132094;98425,132094;92466,0;184932,77850;184932,220576;179384,226137;142398,226137;136850,220576;136850,205748;73973,229844;0,163115;88767,92679;133151,92679;136850,90825;136850,79704;86918,42632;36986,59315;31438,57461;12945,27803;14795,22243;92466,0" o:connectangles="0,0,0,0,0,0,0,0,0,0,0,0,0,0,0,0,0,0,0,0,0,0,0,0,0,0"/>
                </v:shape>
                <v:shape id="Freeform 20" style="position:absolute;left:21465;top:2338;width:1096;height:2919;visibility:visible;mso-wrap-style:square;v-text-anchor:top" coordsize="59,157" o:spid="_x0000_s1041" filled="f" stroked="f" path="m44,157c21,157,11,146,11,122v,-62,,-62,,-62c11,59,11,58,10,58v-8,,-8,,-8,c1,58,,57,,56,,39,,39,,39,,38,1,37,2,37v8,,8,,8,c11,37,11,36,11,35,11,3,11,3,11,3,11,1,13,,14,,37,,37,,37,v1,,2,1,2,3c39,35,39,35,39,35v,1,1,2,2,2c56,37,56,37,56,37v2,,3,1,3,2c59,56,59,56,59,56v,1,-1,2,-3,2c41,58,41,58,41,58v-1,,-2,1,-2,2c39,121,39,121,39,121v,9,4,11,11,11c56,132,56,132,56,132v2,,3,1,3,3c59,155,59,155,59,155v,1,-1,2,-3,2l44,1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">
                  <v:path arrowok="t" o:connecttype="custom" o:connectlocs="81765,291928;20441,226849;20441,111565;18583,107846;3717,107846;0,104127;0,72517;3717,68798;18583,68798;20441,65079;20441,5578;26016,0;68757,0;72473,5578;72473,65079;76190,68798;104064,68798;109639,72517;109639,104127;104064,107846;76190,107846;72473,111565;72473,224989;92914,245443;104064,245443;109639,251021;109639,288209;104064,291928;81765,291928" o:connectangles="0,0,0,0,0,0,0,0,0,0,0,0,0,0,0,0,0,0,0,0,0,0,0,0,0,0,0,0,0"/>
                </v:shape>
                <v:shape id="Freeform 21" style="position:absolute;left:23024;top:2113;width:502;height:3117;visibility:visible;mso-wrap-style:square;v-text-anchor:top" coordsize="27,168" o:spid="_x0000_s1042" filled="f" stroked="f" path="m2,26c1,26,,25,,24,,2,,2,,2,,1,1,,2,,25,,25,,25,v2,,2,1,2,2c27,24,27,24,27,24v,1,,2,-2,2l2,26xm2,168c1,168,,167,,165,,51,,51,,51,,50,1,49,2,49v23,,23,,23,c27,49,27,50,27,51v,114,,114,,114c27,167,27,168,25,168r-2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">
                  <v:path arrowok="t" o:connecttype="custom" o:connectlocs="3718,48246;0,44535;0,3711;3718,0;46478,0;50196,3711;50196,44535;46478,48246;3718,48246;3718,311742;0,306175;0,94636;3718,90925;46478,90925;50196,94636;50196,306175;46478,311742;3718,311742" o:connectangles="0,0,0,0,0,0,0,0,0,0,0,0,0,0,0,0,0,0"/>
                  <o:lock v:ext="edit" verticies="t"/>
                </v:shape>
                <v:shape id="Freeform 22" style="position:absolute;left:24094;top:2972;width:1875;height:2258;visibility:visible;mso-wrap-style:square;v-text-anchor:top" coordsize="101,122" o:spid="_x0000_s1043" filled="f" stroked="f" path="m76,122v-2,,-3,-1,-3,-3c73,51,73,51,73,51,73,35,65,25,51,25,36,25,28,35,28,51v,68,,68,,68c28,121,27,122,26,122v-23,,-23,,-23,c1,122,,121,,119,,5,,5,,5,,4,1,3,3,3v23,,23,,23,c27,3,28,4,28,5v,9,,9,,9c28,14,28,14,28,14,33,7,44,,60,v25,,41,19,41,44c101,119,101,119,101,119v,2,-1,3,-3,3l76,12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">
                  <v:path arrowok="t" o:connecttype="custom" o:connectlocs="141145,225881;135573,220327;135573,94426;94716,46287;52001,94426;52001,220327;48286,225881;5572,225881;0,220327;0,9257;5572,5554;48286,5554;52001,9257;52001,25921;52001,25921;111430,0;187574,81465;187574,220327;182002,225881;141145,225881" o:connectangles="0,0,0,0,0,0,0,0,0,0,0,0,0,0,0,0,0,0,0,0"/>
                </v:shape>
                <v:shape id="フリーフォーム 21" style="position:absolute;left:26352;top:2972;width:1929;height:3130;visibility:visible;mso-wrap-style:square;v-text-anchor:top" coordsize="231775,376237" o:spid="_x0000_s1044" filled="f" stroked="f" path="m115888,55562v-24738,,-40481,11159,-47228,33475c64162,100196,61913,113586,61913,131440v,17853,2249,31243,6747,44634c75407,198391,91150,209549,115888,209549v24739,,40481,-11158,47228,-33475c167614,162683,169863,149293,169863,131440v,-17854,-2249,-31244,-6747,-42403c156369,66721,140627,55562,115888,55562xm100287,v33429,,55715,11131,69087,31168c169374,11131,169374,11131,169374,11131v,-2226,2229,-4452,4457,-4452c225089,6679,225089,6679,225089,6679v4457,,6686,2226,6686,4452c231775,253793,231775,253793,231775,253793v,75693,-44572,122444,-124802,122444c69087,376237,31200,360653,11143,336164v-2229,-2226,-2229,-4452,,-6678c44572,296092,44572,296092,44572,296092v2229,-2226,4457,-2226,6686,c69087,311676,86916,320581,109202,320581v42343,,60172,-22263,60172,-62335c169374,233757,169374,233757,169374,233757v-13372,17810,-35658,31167,-69087,31167c55715,264924,22286,240436,8914,200363,2229,180327,,160290,,131349,,102408,2229,84598,8914,64561,22286,22263,55715,,10028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">
                  <v:path arrowok="t" o:connecttype="custom" o:connectlocs="96429,46233;57131,74087;51517,109370;57131,146509;96429,174364;135727,146509;141342,109370;135727,74087;96429,46233;83448,0;140935,25935;140935,9262;144643,5558;187295,5558;192858,9262;192858,211179;89011,313063;9272,279719;9272,274162;37088,246375;42651,246375;90866,266752;140935,214884;140935,194507;83448,220441;7417,166720;0,109294;7417,53721;83448,0" o:connectangles="0,0,0,0,0,0,0,0,0,0,0,0,0,0,0,0,0,0,0,0,0,0,0,0,0,0,0,0,0"/>
                </v:shape>
                <v:shape id="フリーフォーム 22" style="position:absolute;left:29800;top:2972;width:1717;height:2298;visibility:visible;mso-wrap-style:square;v-text-anchor:top" coordsize="206375,276225" o:spid="_x0000_s1045" filled="f" stroked="f" path="m106022,150812v-57490,,-66335,22388,-66335,44775c39687,229169,70643,238124,97177,238124v39801,,66335,-20149,66335,-51492c163512,186632,163512,186632,163512,150812r-57490,xm106516,v71011,,99859,26731,99859,91332c206375,91332,206375,91332,206375,260632v,4455,-4438,11138,-11095,11138c195280,271770,195280,271770,177527,271770v-6657,,-11095,-6683,-11095,-11138c166432,260632,166432,260632,166432,251721v-17753,15594,-42163,24504,-75449,24504c33286,276225,,245038,,196031,,158161,17753,113609,102078,113609v,,,,62134,c164212,113609,164212,113609,164212,91332v,-35642,-8876,-51235,-59915,-51235c77668,40097,59915,44552,44382,57918,37724,62373,31067,60146,26629,55690v,,,,-8876,-13365c13314,35642,15534,31187,19972,26731,39944,8910,71011,,10651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">
                  <v:path arrowok="t" o:connecttype="custom" o:connectlocs="88220,125489;33023,162746;80860,198141;136057,155295;136057,125489;88631,0;171723,75996;171723,216869;162491,226137;147719,226137;138487,216869;138487,209454;75706,229844;0,163115;84938,94533;136640,94533;136640,75996;86785,33364;36930,48193;22158,46339;14772,35218;16619,22243;88631,0" o:connectangles="0,0,0,0,0,0,0,0,0,0,0,0,0,0,0,0,0,0,0,0,0,0,0"/>
                </v:shape>
                <v:shape id="フリーフォーム 23" style="position:absolute;left:33221;top:2113;width:1784;height:3157;visibility:visible;mso-wrap-style:square;v-text-anchor:top" coordsize="214313,379412" o:spid="_x0000_s1046" filled="f" stroked="f" path="m106363,142875v-31115,,-51117,13422,-60007,40265c41911,196561,39688,214457,39688,241300v,26843,2223,44739,6668,58160c55246,326303,75248,339725,106363,339725v31115,,51118,-13422,60008,-40265c170816,286039,173038,268143,173038,241300v,-24606,-2222,-44739,-6667,-58160c157481,156297,137478,142875,106363,142875xm11047,v,,,,17675,c35351,,39769,4464,39769,11159v,,,,,120519c57445,113824,79539,102664,112680,102664v46398,,77330,22319,92795,64724c212104,189706,214313,212024,214313,241038v,29014,-2209,53564,-8838,73651c190010,357094,159078,379412,112680,379412v-33141,,-55235,-8927,-72911,-29014c39769,350398,39769,350398,39769,363789v,4464,-4418,11159,-11047,11159c28722,374948,28722,374948,11047,374948,4419,374948,,368253,,363789v,,,,,-352630c,4464,4419,,1104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">
                  <v:path arrowok="t" o:connecttype="custom" o:connectlocs="88504,118885;38572,152389;33024,200783;38572,249178;88504,282682;138436,249178;143983,200783;138436,152389;88504,118885;9192,0;23899,0;33091,9285;33091,109568;93760,85426;170974,139282;178328,200565;170974,261850;93760,315705;33091,291563;33091,302705;23899,311991;9192,311991;0,302705;0,9285;9192,0" o:connectangles="0,0,0,0,0,0,0,0,0,0,0,0,0,0,0,0,0,0,0,0,0,0,0,0,0"/>
                </v:shape>
                <v:shape id="Freeform 29" style="position:absolute;left:35506;top:2972;width:1387;height:2258;visibility:visible;mso-wrap-style:square;v-text-anchor:top" coordsize="75,122" o:spid="_x0000_s1047" filled="f" stroked="f" path="m73,9c66,3,57,,48,,36,,26,5,19,12v,-4,,-4,,-4c19,5,17,3,14,3,6,3,6,3,6,3,3,3,,5,,8,,117,,117,,117v,2,3,5,6,5c14,122,14,122,14,122v3,,5,-3,5,-5c19,54,19,54,19,54,19,41,23,18,45,18v5,,11,2,17,6c63,24,64,24,65,24v1,,2,,4,-2c74,16,74,16,74,16v1,-1,1,-3,1,-4c75,11,74,9,73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">
                  <v:path arrowok="t" o:connecttype="custom" o:connectlocs="135001,16663;88768,0;35137,22218;35137,14812;25891,5554;11096,5554;0,14812;0,216624;11096,225881;25891,225881;35137,216624;35137,99980;83220,33327;114659,44436;120207,44436;127604,40733;136851,29624;138700,22218;135001,16663" o:connectangles="0,0,0,0,0,0,0,0,0,0,0,0,0,0,0,0,0,0,0"/>
                </v:shape>
                <v:shape id="フリーフォーム 25" style="position:absolute;left:37210;top:2113;width:384;height:3117;visibility:visible;mso-wrap-style:square;v-text-anchor:top" coordsize="46038,374650" o:spid="_x0000_s1048" filled="f" stroked="f" path="m13053,109538v,,,,18345,c38277,109538,42863,113994,42863,120677v,,,,,242834c42863,367967,38277,374650,31398,374650v,,,,-18345,c6174,374650,1588,367967,1588,363511v,,,,,-242834c1588,113994,6174,109538,13053,109538xm10962,v,,,,24115,c39461,,46038,4498,46038,11245v,,,,,29236c46038,47228,39461,53975,35077,53975v,,,,-24115,c4385,53975,,47228,,40481v,,,,,-29236c,4498,4385,,1096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">
                  <v:path arrowok="t" o:connecttype="custom" o:connectlocs="10861,91145;26126,91145;35666,100414;35666,302473;26126,311742;10861,311742;1321,302473;1321,100414;10861,91145;9121,0;29187,0;38308,9357;38308,33684;29187,44912;9121,44912;0,33684;0,9357;9121,0" o:connectangles="0,0,0,0,0,0,0,0,0,0,0,0,0,0,0,0,0,0"/>
                </v:shape>
                <v:shape id="フリーフォーム 26" style="position:absolute;left:38096;top:2972;width:1756;height:3091;visibility:visible;mso-wrap-style:square;v-text-anchor:top" coordsize="211138,371475" o:spid="_x0000_s1049" filled="f" stroked="f" path="m107156,39687v-28821,,-48775,13401,-57643,40204c45079,93293,42862,111161,42862,135731v,26802,2217,44671,6651,55839c58381,218373,78335,231774,107156,231774v28822,,48775,-13401,57643,-40204c169233,180402,171450,162533,171450,135731v,-26803,-2217,-42438,-6651,-55840c155931,53088,135978,39687,107156,39687xm100013,v31115,,55563,8898,71120,28917c171133,28917,171133,28917,171133,17795v,-6673,4445,-11122,11113,-11122c182246,6673,182246,6673,200026,6673v6667,,11112,4449,11112,11122c211138,17795,211138,17795,211138,260255v,71181,-42227,111220,-113348,111220c60008,371475,28892,355904,11112,331436,8890,326987,8890,320314,15557,315865v,,,,13335,-11122c33337,300294,40005,302519,44450,306967v15558,15571,35560,24469,57785,24469c148908,331436,171133,309192,171133,260255v,,,,,-15571c155576,262479,131128,271377,100013,271377v-44450,,-77788,-22244,-91123,-64508c2222,189074,,166830,,135689,,106771,2222,84527,8890,66732,22225,24468,55563,,1000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">
                  <v:path arrowok="t" o:connecttype="custom" o:connectlocs="89164,33023;41199,66476;35665,112940;41199,159403;89164,192856;137128,159403;142662,112940;137128,66476;89164,33023;83220,0;142398,24061;142398,14807;151645,5553;166440,5553;175686,14807;175686,216555;81370,309100;9246,275784;12945,262828;24041,253573;36986,255424;85069,275784;142398,216555;142398,203599;83220,225810;7397,172133;0,112905;7397,55527;83220,0" o:connectangles="0,0,0,0,0,0,0,0,0,0,0,0,0,0,0,0,0,0,0,0,0,0,0,0,0,0,0,0,0"/>
                </v:shape>
                <v:shape id="Freeform 34" style="position:absolute;left:40539;top:2113;width:1718;height:3117;visibility:visible;mso-wrap-style:square;v-text-anchor:top" coordsize="93,168" o:spid="_x0000_s1050" filled="f" stroked="f" path="m50,46c37,46,26,51,18,59,18,5,18,5,18,5,18,2,16,,13,,5,,5,,5,,2,,,2,,5,,163,,163,,163v,2,2,5,5,5c13,168,13,168,13,168v3,,5,-3,5,-5c18,93,18,93,18,93,18,76,30,64,47,64v19,,28,10,28,31c75,163,75,163,75,163v,2,2,5,5,5c88,168,88,168,88,168v3,,5,-3,5,-5c93,92,93,92,93,92,93,63,77,46,50,4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">
                  <v:path arrowok="t" o:connecttype="custom" o:connectlocs="92324,85358;33237,109481;33237,9278;24004,0;9232,0;0,9278;0,302464;9232,311742;24004,311742;33237,302464;33237,172571;86785,118759;138486,176283;138486,302464;147719,311742;162491,311742;171723,302464;171723,170716;92324,85358" o:connectangles="0,0,0,0,0,0,0,0,0,0,0,0,0,0,0,0,0,0,0"/>
                </v:shape>
                <v:shape id="Freeform 35" style="position:absolute;left:42653;top:2338;width:1123;height:2892;visibility:visible;mso-wrap-style:square;v-text-anchor:top" coordsize="61,156" o:spid="_x0000_s1051" filled="f" stroked="f" path="m55,37v-20,,-20,,-20,c35,5,35,5,35,5,35,3,33,,30,,22,,22,,22,,19,,16,3,16,5v,32,,32,,32c5,37,5,37,5,37,2,37,,39,,42v,7,,7,,7c,51,2,54,5,54v11,,11,,11,c16,123,16,123,16,123v,24,10,33,33,33c55,156,55,156,55,156v3,,6,-2,6,-5c61,144,61,144,61,144v,-3,-3,-6,-6,-6c51,138,51,138,51,138v-12,,-16,-2,-16,-16c35,54,35,54,35,54v20,,20,,20,c58,54,61,51,61,49v,-7,,-7,,-7c61,39,58,37,55,3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">
                  <v:path arrowok="t" o:connecttype="custom" o:connectlocs="101237,68613;64424,68613;64424,9272;55220,0;40495,0;29451,9272;29451,68613;9203,68613;0,77885;0,90865;9203,100137;29451,100137;29451,228091;90193,289286;101237,289286;112281,280014;112281,267033;101237,255907;93874,255907;64424,226236;64424,100137;101237,100137;112281,90865;112281,77885;101237,68613" o:connectangles="0,0,0,0,0,0,0,0,0,0,0,0,0,0,0,0,0,0,0,0,0,0,0,0,0"/>
                </v:shape>
                <v:shape id="フリーフォーム 29" style="position:absolute;left:44132;top:2972;width:1823;height:2298;visibility:visible;mso-wrap-style:square;v-text-anchor:top" coordsize="219075,276225" o:spid="_x0000_s1052" filled="f" stroked="f" path="m108419,39687v-31334,,-53715,15490,-62668,42045c43513,90583,41275,101648,41275,112712v,,,,136525,c177800,101648,175562,90583,173324,81732,162133,52964,141990,39687,108419,39687xm108431,v50896,,88515,26731,101793,71284c216862,86877,219075,104698,219075,140340v,6683,-6639,11138,-13277,11138c205798,151478,205798,151478,42045,151478v,17821,2213,28959,4426,40097c57535,220535,79664,236128,115070,236128v26554,,48683,-8911,66386,-28959c185882,200486,192521,200486,196946,204941v,,,,13278,11138c214649,220535,214649,227217,210224,231673v-19916,28959,-57535,44552,-97367,44552c59748,276225,24342,251721,8851,204941,2213,187120,,167072,,138113,,109153,2213,86877,8851,71284,22129,26731,59748,,10843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">
                  <v:path arrowok="t" o:connecttype="custom" o:connectlocs="90214,33023;38069,68008;34344,93787;147946,93787;144221,68008;90214,33023;90224,0;174925,59315;182290,116775;171242,126043;34985,126043;38668,159408;95749,196480;150988,172383;163877,170529;174925,179797;174925,192773;93907,229844;7365,170529;0,114922;7365,59315;90224,0" o:connectangles="0,0,0,0,0,0,0,0,0,0,0,0,0,0,0,0,0,0,0,0,0,0"/>
                </v:shape>
                <v:shape id="Freeform 38" style="position:absolute;left:46484;top:2972;width:1387;height:2258;visibility:visible;mso-wrap-style:square;v-text-anchor:top" coordsize="75,122" o:spid="_x0000_s1053" filled="f" stroked="f" path="m72,9c66,3,57,,47,,35,,25,5,19,12v,-4,,-4,,-4c19,5,16,3,13,3,5,3,5,3,5,3,2,3,,5,,8,,117,,117,,117v,2,2,5,5,5c13,122,13,122,13,122v3,,6,-3,6,-5c19,54,19,54,19,54,19,41,22,18,44,18v6,,11,2,17,6c62,24,63,24,64,24v1,,3,,4,-2c73,16,73,16,73,16v1,-1,2,-3,1,-4c74,11,73,9,72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">
                  <v:path arrowok="t" o:connecttype="custom" o:connectlocs="133152,16663;86919,0;35137,22218;35137,14812;24041,5554;9247,5554;0,14812;0,216624;9247,225881;24041,225881;35137,216624;35137,99980;81371,33327;112809,44436;118357,44436;125755,40733;135001,29624;136851,22218;133152,16663" o:connectangles="0,0,0,0,0,0,0,0,0,0,0,0,0,0,0,0,0,0,0"/>
                </v:shape>
                <v:shape id="Freeform 39" style="position:absolute;left:49007;top:3024;width:3077;height:2206;visibility:visible;mso-wrap-style:square;v-text-anchor:top" coordsize="166,119" o:spid="_x0000_s1054" filled="f" stroked="f" path="m161,v-9,,-9,,-9,c149,,148,2,147,4,120,87,120,87,120,87,92,4,92,4,92,4,91,1,89,,87,,80,,80,,80,,78,,75,,74,4,47,87,47,87,47,87,19,4,19,4,19,4,18,2,17,,14,,5,,5,,5,,3,,2,1,1,1,,2,,4,1,6,37,114,37,114,37,114v,3,2,5,5,5c49,119,49,119,49,119v3,,5,-2,6,-5c83,31,83,31,83,31v28,83,28,83,28,83c112,117,113,119,116,119v8,,8,,8,c127,119,129,117,129,114,165,6,165,6,165,6v1,-2,1,-4,,-5c164,1,163,,16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">
                  <v:path arrowok="t" o:connecttype="custom" o:connectlocs="298510,0;281823,0;272552,7415;222492,161277;170577,7415;161306,0;148328,0;137203,7415;87143,161277;35228,7415;25957,0;9270,0;1854,1854;1854,11123;68602,211328;77872,220597;90851,220597;101975,211328;153890,57466;205805,211328;215075,220597;229908,220597;239178,211328;305926,11123;305926,1854;298510,0" o:connectangles="0,0,0,0,0,0,0,0,0,0,0,0,0,0,0,0,0,0,0,0,0,0,0,0,0,0"/>
                </v:shape>
                <v:shape id="フリーフォーム 225" style="position:absolute;left:52335;top:2972;width:1850;height:2298;visibility:visible;mso-wrap-style:square;v-text-anchor:top" coordsize="222250,276225" o:spid="_x0000_s1055" filled="f" stroked="f" path="m111920,39687v-31187,,-53463,15659,-62374,42502c45091,97847,42863,113506,42863,138112v,24606,2228,42502,6683,55923c58457,220879,80733,236537,111920,236537v31187,,53463,-15658,62373,-42502c178749,180614,180976,162718,180976,138112v,-24606,-2227,-40265,-6683,-55923c165383,55346,143107,39687,111920,39687xm111125,v51118,,86678,26731,102235,71284c220028,91332,222250,111381,222250,138113v,28959,-2222,49007,-8890,69056c197803,251721,162243,276225,111125,276225v-48895,,-86678,-24504,-102235,-69056c2222,187120,,167072,,138113,,111381,2222,91332,8890,71284,24447,26731,62230,,11112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">
                  <v:path arrowok="t" o:connecttype="custom" o:connectlocs="93128,33023;41227,68389;35666,114922;41227,161455;93128,196820;145027,161455;150588,114922;145027,68389;93128,33023;92466,0;177535,59315;184932,114922;177535,172383;92466,229844;7397,172383;0,114922;7397,59315;92466,0" o:connectangles="0,0,0,0,0,0,0,0,0,0,0,0,0,0,0,0,0,0"/>
                </v:shape>
                <v:shape id="Freeform 42" style="position:absolute;left:54713;top:2972;width:1361;height:2258;visibility:visible;mso-wrap-style:square;v-text-anchor:top" coordsize="74,122" o:spid="_x0000_s1056" filled="f" stroked="f" path="m72,9c65,3,56,,47,,35,,25,5,18,12v,-4,,-4,,-4c18,5,16,3,13,3,5,3,5,3,5,3,2,3,,5,,8,,117,,117,,117v,2,2,5,5,5c13,122,13,122,13,122v3,,5,-3,5,-5c18,54,18,54,18,54,18,41,22,18,44,18v5,,11,2,17,6c62,24,63,24,64,24v1,,2,,4,-2c73,16,73,16,73,16v1,-1,1,-3,1,-4c74,11,73,9,72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">
                  <v:path arrowok="t" o:connecttype="custom" o:connectlocs="132381,16663;86415,0;33095,22218;33095,14812;23902,5554;9193,5554;0,14812;0,216624;9193,225881;23902,225881;33095,216624;33095,99980;80899,33327;112156,44436;117672,44436;125026,40733;134219,29624;136058,22218;132381,16663" o:connectangles="0,0,0,0,0,0,0,0,0,0,0,0,0,0,0,0,0,0,0"/>
                </v:shape>
                <v:shape id="Freeform 43" style="position:absolute;left:56404;top:2113;width:687;height:3117;visibility:visible;mso-wrap-style:square;v-text-anchor:top" coordsize="37,168" o:spid="_x0000_s1057" filled="f" stroked="f" path="m32,150v-4,,-4,,-4,c21,150,18,149,18,139,18,5,18,5,18,5,18,2,16,,13,,5,,5,,5,,2,,,2,,5,,139,,139,,139v,21,8,29,26,29c32,168,32,168,32,168v3,,5,-2,5,-5c37,156,37,156,37,156v,-3,-2,-6,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">
                  <v:path arrowok="t" o:connecttype="custom" o:connectlocs="59407,278341;51981,278341;33416,257929;33416,9278;24134,0;9282,0;0,9278;0,257929;48268,311742;59407,311742;68689,302464;68689,289475;59407,278341" o:connectangles="0,0,0,0,0,0,0,0,0,0,0,0,0"/>
                </v:shape>
                <v:shape id="フリーフォーム 228" style="position:absolute;left:57395;top:2113;width:1796;height:3157;visibility:visible;mso-wrap-style:square;v-text-anchor:top" coordsize="215900,379412" o:spid="_x0000_s1058" filled="f" stroked="f" path="m107950,142875v-31115,,-51117,13422,-60007,40265c43498,196561,41275,216694,41275,241300v,26843,2223,44739,6668,58160c56833,326303,76835,339725,107950,339725v28893,,51118,-13422,60008,-40265c172403,286039,174625,268143,174625,241300v,-26843,-2222,-44739,-6667,-58160c159068,156297,136843,142875,107950,142875xm186965,v,,,,17806,c211449,,215900,4464,215900,11159v,,,,,352630c215900,368253,211449,374948,204771,374948v,,,,-17806,c180288,374948,175836,368253,175836,363789v,,,,,-13391c158030,370485,133547,379412,102386,379412v-48967,,-80129,-22318,-93483,-64723c2226,294602,,272284,,241038,,209793,2226,187474,8903,167388v13354,-42405,44516,-64724,93483,-64724c133547,102664,158030,113824,175836,131678v,,,,,-120519c175836,4464,180288,,18696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">
                  <v:path arrowok="t" o:connecttype="custom" o:connectlocs="89824,118885;39893,152389;34344,200783;39893,249178;89824,282682;139756,249178;145304,200783;139756,152389;89824,118885;155572,0;170388,0;179648,9285;179648,302705;170388,311991;155572,311991;146311,302705;146311,291563;85194,315705;7408,261850;0,200565;7408,139282;85194,85426;146311,109568;146311,9285;155572,0" o:connectangles="0,0,0,0,0,0,0,0,0,0,0,0,0,0,0,0,0,0,0,0,0,0,0,0,0"/>
                </v:shape>
                <v:shape id="Freeform 46" style="position:absolute;top:634;width:2417;height:5098;visibility:visible;mso-wrap-style:square;v-text-anchor:top" coordsize="131,275" o:spid="_x0000_s1059" filled="f" stroked="f" path="m121,272v7,-3,10,-10,7,-16c11,4,11,4,11,4v,-1,,-1,,-1c11,3,11,3,11,3,10,1,7,,4,1,1,2,,5,1,8v,,,,,c1,8,1,8,1,8,105,266,105,266,105,266v2,6,10,9,16,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">
                  <v:path arrowok="t" o:connecttype="custom" o:connectlocs="223280,504322;236197,474656;20298,7416;20298,5562;20298,5562;7381,1854;1845,14833;1845,14833;1845,14833;193755,493197;223280,504322" o:connectangles="0,0,0,0,0,0,0,0,0,0,0"/>
                </v:shape>
              </v:group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88680947"/>
      <w:docPartObj>
        <w:docPartGallery w:val="Page Numbers (Bottom of Page)"/>
        <w:docPartUnique/>
      </w:docPartObj>
    </w:sdtPr>
    <w:sdtContent>
      <w:p w14:paraId="594FC762" w14:textId="2B66EBE7" w:rsidR="007A0BF1" w:rsidRPr="00F6388D" w:rsidRDefault="004D6CE7" w:rsidP="00F6388D">
        <w:pPr>
          <w:pStyle w:val="Footer"/>
        </w:pPr>
        <w:r>
          <w:rPr>
            <w:noProof/>
            <w:lang w:val="en-PH"/>
          </w:rPr>
          <mc:AlternateContent>
            <mc:Choice Requires="wpg">
              <w:drawing>
                <wp:anchor distT="0" distB="0" distL="114300" distR="114300" simplePos="0" relativeHeight="251658241" behindDoc="1" locked="0" layoutInCell="1" allowOverlap="1" wp14:anchorId="109ADFEF" wp14:editId="5E23CA13">
                  <wp:simplePos x="0" y="0"/>
                  <wp:positionH relativeFrom="page">
                    <wp:posOffset>7620</wp:posOffset>
                  </wp:positionH>
                  <wp:positionV relativeFrom="page">
                    <wp:posOffset>10180765</wp:posOffset>
                  </wp:positionV>
                  <wp:extent cx="7552707" cy="494820"/>
                  <wp:effectExtent l="0" t="0" r="0" b="635"/>
                  <wp:wrapNone/>
                  <wp:docPr id="3" name="Group 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7552707" cy="494820"/>
                            <a:chOff x="0" y="0"/>
                            <a:chExt cx="7775640" cy="566721"/>
                          </a:xfrm>
                        </wpg:grpSpPr>
                        <wps:wsp>
                          <wps:cNvPr id="70" name="正方形/長方形 70"/>
                          <wps:cNvSpPr/>
                          <wps:spPr>
                            <a:xfrm>
                              <a:off x="0" y="423081"/>
                              <a:ext cx="7775640" cy="143640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A0D8AD"/>
                                </a:gs>
                                <a:gs pos="10000">
                                  <a:srgbClr val="65B3A4"/>
                                </a:gs>
                                <a:gs pos="75000">
                                  <a:schemeClr val="tx2"/>
                                </a:gs>
                              </a:gsLst>
                              <a:path path="circle">
                                <a:fillToRect l="100000" t="100000"/>
                              </a:path>
                              <a:tileRect r="-100000" b="-100000"/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1" name="グループ化 71"/>
                          <wpg:cNvGrpSpPr>
                            <a:grpSpLocks noChangeAspect="1"/>
                          </wpg:cNvGrpSpPr>
                          <wpg:grpSpPr>
                            <a:xfrm>
                              <a:off x="4749423" y="0"/>
                              <a:ext cx="2592724" cy="205200"/>
                              <a:chOff x="4749421" y="0"/>
                              <a:chExt cx="9210942" cy="729159"/>
                            </a:xfrm>
                          </wpg:grpSpPr>
                          <wps:wsp>
                            <wps:cNvPr id="72" name="Freeform 5">
                              <a:extLst>
                                <a:ext uri="{FF2B5EF4-FFF2-40B4-BE49-F238E27FC236}">
                                  <a16:creationId xmlns:a16="http://schemas.microsoft.com/office/drawing/2014/main" id="{F2270C32-E1EA-4F5F-9E37-312080C2AEBC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1290735" y="31702"/>
                                <a:ext cx="853330" cy="669717"/>
                              </a:xfrm>
                              <a:custGeom>
                                <a:avLst/>
                                <a:gdLst>
                                  <a:gd name="T0" fmla="*/ 0 w 461"/>
                                  <a:gd name="T1" fmla="*/ 0 h 361"/>
                                  <a:gd name="T2" fmla="*/ 116 w 461"/>
                                  <a:gd name="T3" fmla="*/ 0 h 361"/>
                                  <a:gd name="T4" fmla="*/ 188 w 461"/>
                                  <a:gd name="T5" fmla="*/ 39 h 361"/>
                                  <a:gd name="T6" fmla="*/ 392 w 461"/>
                                  <a:gd name="T7" fmla="*/ 264 h 361"/>
                                  <a:gd name="T8" fmla="*/ 392 w 461"/>
                                  <a:gd name="T9" fmla="*/ 0 h 361"/>
                                  <a:gd name="T10" fmla="*/ 461 w 461"/>
                                  <a:gd name="T11" fmla="*/ 0 h 361"/>
                                  <a:gd name="T12" fmla="*/ 461 w 461"/>
                                  <a:gd name="T13" fmla="*/ 361 h 361"/>
                                  <a:gd name="T14" fmla="*/ 340 w 461"/>
                                  <a:gd name="T15" fmla="*/ 361 h 361"/>
                                  <a:gd name="T16" fmla="*/ 273 w 461"/>
                                  <a:gd name="T17" fmla="*/ 331 h 361"/>
                                  <a:gd name="T18" fmla="*/ 69 w 461"/>
                                  <a:gd name="T19" fmla="*/ 105 h 361"/>
                                  <a:gd name="T20" fmla="*/ 69 w 461"/>
                                  <a:gd name="T21" fmla="*/ 361 h 361"/>
                                  <a:gd name="T22" fmla="*/ 0 w 461"/>
                                  <a:gd name="T23" fmla="*/ 361 h 361"/>
                                  <a:gd name="T24" fmla="*/ 0 w 461"/>
                                  <a:gd name="T25" fmla="*/ 0 h 36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61" h="361">
                                    <a:moveTo>
                                      <a:pt x="0" y="0"/>
                                    </a:moveTo>
                                    <a:cubicBezTo>
                                      <a:pt x="116" y="0"/>
                                      <a:pt x="116" y="0"/>
                                      <a:pt x="116" y="0"/>
                                    </a:cubicBezTo>
                                    <a:cubicBezTo>
                                      <a:pt x="143" y="0"/>
                                      <a:pt x="174" y="25"/>
                                      <a:pt x="188" y="39"/>
                                    </a:cubicBezTo>
                                    <a:cubicBezTo>
                                      <a:pt x="392" y="264"/>
                                      <a:pt x="392" y="264"/>
                                      <a:pt x="392" y="264"/>
                                    </a:cubicBezTo>
                                    <a:cubicBezTo>
                                      <a:pt x="392" y="0"/>
                                      <a:pt x="392" y="0"/>
                                      <a:pt x="392" y="0"/>
                                    </a:cubicBezTo>
                                    <a:cubicBezTo>
                                      <a:pt x="461" y="0"/>
                                      <a:pt x="461" y="0"/>
                                      <a:pt x="461" y="0"/>
                                    </a:cubicBezTo>
                                    <a:cubicBezTo>
                                      <a:pt x="461" y="361"/>
                                      <a:pt x="461" y="361"/>
                                      <a:pt x="461" y="361"/>
                                    </a:cubicBezTo>
                                    <a:cubicBezTo>
                                      <a:pt x="340" y="361"/>
                                      <a:pt x="340" y="361"/>
                                      <a:pt x="340" y="361"/>
                                    </a:cubicBezTo>
                                    <a:cubicBezTo>
                                      <a:pt x="319" y="360"/>
                                      <a:pt x="297" y="356"/>
                                      <a:pt x="273" y="331"/>
                                    </a:cubicBezTo>
                                    <a:cubicBezTo>
                                      <a:pt x="69" y="105"/>
                                      <a:pt x="69" y="105"/>
                                      <a:pt x="69" y="105"/>
                                    </a:cubicBezTo>
                                    <a:cubicBezTo>
                                      <a:pt x="69" y="361"/>
                                      <a:pt x="69" y="361"/>
                                      <a:pt x="69" y="361"/>
                                    </a:cubicBezTo>
                                    <a:cubicBezTo>
                                      <a:pt x="0" y="361"/>
                                      <a:pt x="0" y="361"/>
                                      <a:pt x="0" y="361"/>
                                    </a:cubicBez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3" name="Freeform 6">
                              <a:extLst>
                                <a:ext uri="{FF2B5EF4-FFF2-40B4-BE49-F238E27FC236}">
                                  <a16:creationId xmlns:a16="http://schemas.microsoft.com/office/drawing/2014/main" id="{F03192C6-0C4E-4A46-817F-4606BD54397F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3097786" y="0"/>
                                <a:ext cx="862577" cy="729159"/>
                              </a:xfrm>
                              <a:custGeom>
                                <a:avLst/>
                                <a:gdLst>
                                  <a:gd name="T0" fmla="*/ 466 w 466"/>
                                  <a:gd name="T1" fmla="*/ 380 h 393"/>
                                  <a:gd name="T2" fmla="*/ 216 w 466"/>
                                  <a:gd name="T3" fmla="*/ 386 h 393"/>
                                  <a:gd name="T4" fmla="*/ 74 w 466"/>
                                  <a:gd name="T5" fmla="*/ 348 h 393"/>
                                  <a:gd name="T6" fmla="*/ 1 w 466"/>
                                  <a:gd name="T7" fmla="*/ 195 h 393"/>
                                  <a:gd name="T8" fmla="*/ 66 w 466"/>
                                  <a:gd name="T9" fmla="*/ 51 h 393"/>
                                  <a:gd name="T10" fmla="*/ 168 w 466"/>
                                  <a:gd name="T11" fmla="*/ 17 h 393"/>
                                  <a:gd name="T12" fmla="*/ 461 w 466"/>
                                  <a:gd name="T13" fmla="*/ 14 h 393"/>
                                  <a:gd name="T14" fmla="*/ 461 w 466"/>
                                  <a:gd name="T15" fmla="*/ 66 h 393"/>
                                  <a:gd name="T16" fmla="*/ 188 w 466"/>
                                  <a:gd name="T17" fmla="*/ 101 h 393"/>
                                  <a:gd name="T18" fmla="*/ 159 w 466"/>
                                  <a:gd name="T19" fmla="*/ 193 h 393"/>
                                  <a:gd name="T20" fmla="*/ 275 w 466"/>
                                  <a:gd name="T21" fmla="*/ 330 h 393"/>
                                  <a:gd name="T22" fmla="*/ 466 w 466"/>
                                  <a:gd name="T23" fmla="*/ 321 h 393"/>
                                  <a:gd name="T24" fmla="*/ 466 w 466"/>
                                  <a:gd name="T25" fmla="*/ 380 h 3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66" h="393">
                                    <a:moveTo>
                                      <a:pt x="466" y="380"/>
                                    </a:moveTo>
                                    <a:cubicBezTo>
                                      <a:pt x="383" y="392"/>
                                      <a:pt x="300" y="393"/>
                                      <a:pt x="216" y="386"/>
                                    </a:cubicBezTo>
                                    <a:cubicBezTo>
                                      <a:pt x="166" y="381"/>
                                      <a:pt x="118" y="371"/>
                                      <a:pt x="74" y="348"/>
                                    </a:cubicBezTo>
                                    <a:cubicBezTo>
                                      <a:pt x="18" y="319"/>
                                      <a:pt x="0" y="254"/>
                                      <a:pt x="1" y="195"/>
                                    </a:cubicBezTo>
                                    <a:cubicBezTo>
                                      <a:pt x="2" y="141"/>
                                      <a:pt x="18" y="83"/>
                                      <a:pt x="66" y="51"/>
                                    </a:cubicBezTo>
                                    <a:cubicBezTo>
                                      <a:pt x="98" y="31"/>
                                      <a:pt x="132" y="24"/>
                                      <a:pt x="168" y="17"/>
                                    </a:cubicBezTo>
                                    <a:cubicBezTo>
                                      <a:pt x="267" y="0"/>
                                      <a:pt x="365" y="4"/>
                                      <a:pt x="461" y="14"/>
                                    </a:cubicBezTo>
                                    <a:cubicBezTo>
                                      <a:pt x="461" y="66"/>
                                      <a:pt x="461" y="66"/>
                                      <a:pt x="461" y="66"/>
                                    </a:cubicBezTo>
                                    <a:cubicBezTo>
                                      <a:pt x="348" y="44"/>
                                      <a:pt x="229" y="49"/>
                                      <a:pt x="188" y="101"/>
                                    </a:cubicBezTo>
                                    <a:cubicBezTo>
                                      <a:pt x="162" y="134"/>
                                      <a:pt x="159" y="166"/>
                                      <a:pt x="159" y="193"/>
                                    </a:cubicBezTo>
                                    <a:cubicBezTo>
                                      <a:pt x="159" y="242"/>
                                      <a:pt x="176" y="316"/>
                                      <a:pt x="275" y="330"/>
                                    </a:cubicBezTo>
                                    <a:cubicBezTo>
                                      <a:pt x="340" y="340"/>
                                      <a:pt x="404" y="333"/>
                                      <a:pt x="466" y="321"/>
                                    </a:cubicBezTo>
                                    <a:lnTo>
                                      <a:pt x="466" y="38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4" name="Freeform 7">
                              <a:extLst>
                                <a:ext uri="{FF2B5EF4-FFF2-40B4-BE49-F238E27FC236}">
                                  <a16:creationId xmlns:a16="http://schemas.microsoft.com/office/drawing/2014/main" id="{C58815B9-EF8D-4711-AD3C-29A8DBD165B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2256346" y="31702"/>
                                <a:ext cx="797850" cy="681606"/>
                              </a:xfrm>
                              <a:custGeom>
                                <a:avLst/>
                                <a:gdLst>
                                  <a:gd name="T0" fmla="*/ 212 w 431"/>
                                  <a:gd name="T1" fmla="*/ 307 h 367"/>
                                  <a:gd name="T2" fmla="*/ 431 w 431"/>
                                  <a:gd name="T3" fmla="*/ 307 h 367"/>
                                  <a:gd name="T4" fmla="*/ 431 w 431"/>
                                  <a:gd name="T5" fmla="*/ 361 h 367"/>
                                  <a:gd name="T6" fmla="*/ 111 w 431"/>
                                  <a:gd name="T7" fmla="*/ 363 h 367"/>
                                  <a:gd name="T8" fmla="*/ 0 w 431"/>
                                  <a:gd name="T9" fmla="*/ 267 h 367"/>
                                  <a:gd name="T10" fmla="*/ 0 w 431"/>
                                  <a:gd name="T11" fmla="*/ 0 h 367"/>
                                  <a:gd name="T12" fmla="*/ 426 w 431"/>
                                  <a:gd name="T13" fmla="*/ 0 h 367"/>
                                  <a:gd name="T14" fmla="*/ 426 w 431"/>
                                  <a:gd name="T15" fmla="*/ 51 h 367"/>
                                  <a:gd name="T16" fmla="*/ 151 w 431"/>
                                  <a:gd name="T17" fmla="*/ 51 h 367"/>
                                  <a:gd name="T18" fmla="*/ 151 w 431"/>
                                  <a:gd name="T19" fmla="*/ 143 h 367"/>
                                  <a:gd name="T20" fmla="*/ 402 w 431"/>
                                  <a:gd name="T21" fmla="*/ 143 h 367"/>
                                  <a:gd name="T22" fmla="*/ 402 w 431"/>
                                  <a:gd name="T23" fmla="*/ 193 h 367"/>
                                  <a:gd name="T24" fmla="*/ 151 w 431"/>
                                  <a:gd name="T25" fmla="*/ 193 h 367"/>
                                  <a:gd name="T26" fmla="*/ 152 w 431"/>
                                  <a:gd name="T27" fmla="*/ 257 h 367"/>
                                  <a:gd name="T28" fmla="*/ 212 w 431"/>
                                  <a:gd name="T29" fmla="*/ 307 h 36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</a:cxnLst>
                                <a:rect l="0" t="0" r="r" b="b"/>
                                <a:pathLst>
                                  <a:path w="431" h="367">
                                    <a:moveTo>
                                      <a:pt x="212" y="307"/>
                                    </a:moveTo>
                                    <a:cubicBezTo>
                                      <a:pt x="222" y="307"/>
                                      <a:pt x="378" y="308"/>
                                      <a:pt x="431" y="307"/>
                                    </a:cubicBezTo>
                                    <a:cubicBezTo>
                                      <a:pt x="431" y="361"/>
                                      <a:pt x="431" y="361"/>
                                      <a:pt x="431" y="361"/>
                                    </a:cubicBezTo>
                                    <a:cubicBezTo>
                                      <a:pt x="323" y="365"/>
                                      <a:pt x="220" y="367"/>
                                      <a:pt x="111" y="363"/>
                                    </a:cubicBezTo>
                                    <a:cubicBezTo>
                                      <a:pt x="18" y="359"/>
                                      <a:pt x="2" y="312"/>
                                      <a:pt x="0" y="267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426" y="0"/>
                                      <a:pt x="426" y="0"/>
                                      <a:pt x="426" y="0"/>
                                    </a:cubicBezTo>
                                    <a:cubicBezTo>
                                      <a:pt x="426" y="51"/>
                                      <a:pt x="426" y="51"/>
                                      <a:pt x="426" y="51"/>
                                    </a:cubicBezTo>
                                    <a:cubicBezTo>
                                      <a:pt x="151" y="51"/>
                                      <a:pt x="151" y="51"/>
                                      <a:pt x="151" y="51"/>
                                    </a:cubicBezTo>
                                    <a:cubicBezTo>
                                      <a:pt x="151" y="143"/>
                                      <a:pt x="151" y="143"/>
                                      <a:pt x="151" y="143"/>
                                    </a:cubicBezTo>
                                    <a:cubicBezTo>
                                      <a:pt x="402" y="143"/>
                                      <a:pt x="402" y="143"/>
                                      <a:pt x="402" y="143"/>
                                    </a:cubicBezTo>
                                    <a:cubicBezTo>
                                      <a:pt x="402" y="193"/>
                                      <a:pt x="402" y="193"/>
                                      <a:pt x="402" y="193"/>
                                    </a:cubicBezTo>
                                    <a:cubicBezTo>
                                      <a:pt x="151" y="193"/>
                                      <a:pt x="151" y="193"/>
                                      <a:pt x="151" y="193"/>
                                    </a:cubicBezTo>
                                    <a:cubicBezTo>
                                      <a:pt x="151" y="221"/>
                                      <a:pt x="152" y="251"/>
                                      <a:pt x="152" y="257"/>
                                    </a:cubicBezTo>
                                    <a:cubicBezTo>
                                      <a:pt x="153" y="292"/>
                                      <a:pt x="170" y="305"/>
                                      <a:pt x="212" y="307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5" name="フリーフォーム 75">
                              <a:extLst>
                                <a:ext uri="{FF2B5EF4-FFF2-40B4-BE49-F238E27FC236}">
                                  <a16:creationId xmlns:a16="http://schemas.microsoft.com/office/drawing/2014/main" id="{11D5CBF9-B75B-406B-B653-651611B5DE9E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033424" y="206065"/>
                                <a:ext cx="235128" cy="320988"/>
                              </a:xfrm>
                              <a:custGeom>
                                <a:avLst/>
                                <a:gdLst>
                                  <a:gd name="connsiteX0" fmla="*/ 140966 w 282575"/>
                                  <a:gd name="connsiteY0" fmla="*/ 57150 h 385762"/>
                                  <a:gd name="connsiteX1" fmla="*/ 71783 w 282575"/>
                                  <a:gd name="connsiteY1" fmla="*/ 106218 h 385762"/>
                                  <a:gd name="connsiteX2" fmla="*/ 65088 w 282575"/>
                                  <a:gd name="connsiteY2" fmla="*/ 193203 h 385762"/>
                                  <a:gd name="connsiteX3" fmla="*/ 71783 w 282575"/>
                                  <a:gd name="connsiteY3" fmla="*/ 277957 h 385762"/>
                                  <a:gd name="connsiteX4" fmla="*/ 140966 w 282575"/>
                                  <a:gd name="connsiteY4" fmla="*/ 327025 h 385762"/>
                                  <a:gd name="connsiteX5" fmla="*/ 212381 w 282575"/>
                                  <a:gd name="connsiteY5" fmla="*/ 277957 h 385762"/>
                                  <a:gd name="connsiteX6" fmla="*/ 219076 w 282575"/>
                                  <a:gd name="connsiteY6" fmla="*/ 193203 h 385762"/>
                                  <a:gd name="connsiteX7" fmla="*/ 212381 w 282575"/>
                                  <a:gd name="connsiteY7" fmla="*/ 106218 h 385762"/>
                                  <a:gd name="connsiteX8" fmla="*/ 140966 w 282575"/>
                                  <a:gd name="connsiteY8" fmla="*/ 57150 h 385762"/>
                                  <a:gd name="connsiteX9" fmla="*/ 140175 w 282575"/>
                                  <a:gd name="connsiteY9" fmla="*/ 0 h 385762"/>
                                  <a:gd name="connsiteX10" fmla="*/ 273675 w 282575"/>
                                  <a:gd name="connsiteY10" fmla="*/ 91423 h 385762"/>
                                  <a:gd name="connsiteX11" fmla="*/ 282575 w 282575"/>
                                  <a:gd name="connsiteY11" fmla="*/ 193996 h 385762"/>
                                  <a:gd name="connsiteX12" fmla="*/ 273675 w 282575"/>
                                  <a:gd name="connsiteY12" fmla="*/ 296569 h 385762"/>
                                  <a:gd name="connsiteX13" fmla="*/ 140175 w 282575"/>
                                  <a:gd name="connsiteY13" fmla="*/ 385762 h 385762"/>
                                  <a:gd name="connsiteX14" fmla="*/ 8900 w 282575"/>
                                  <a:gd name="connsiteY14" fmla="*/ 296569 h 385762"/>
                                  <a:gd name="connsiteX15" fmla="*/ 0 w 282575"/>
                                  <a:gd name="connsiteY15" fmla="*/ 193996 h 385762"/>
                                  <a:gd name="connsiteX16" fmla="*/ 8900 w 282575"/>
                                  <a:gd name="connsiteY16" fmla="*/ 91423 h 385762"/>
                                  <a:gd name="connsiteX17" fmla="*/ 140175 w 282575"/>
                                  <a:gd name="connsiteY17" fmla="*/ 0 h 38576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</a:cxnLst>
                                <a:rect l="l" t="t" r="r" b="b"/>
                                <a:pathLst>
                                  <a:path w="282575" h="385762">
                                    <a:moveTo>
                                      <a:pt x="140966" y="57150"/>
                                    </a:moveTo>
                                    <a:cubicBezTo>
                                      <a:pt x="105259" y="57150"/>
                                      <a:pt x="82942" y="77223"/>
                                      <a:pt x="71783" y="106218"/>
                                    </a:cubicBezTo>
                                    <a:cubicBezTo>
                                      <a:pt x="67320" y="119600"/>
                                      <a:pt x="65088" y="139674"/>
                                      <a:pt x="65088" y="193203"/>
                                    </a:cubicBezTo>
                                    <a:cubicBezTo>
                                      <a:pt x="65088" y="246732"/>
                                      <a:pt x="67320" y="264575"/>
                                      <a:pt x="71783" y="277957"/>
                                    </a:cubicBezTo>
                                    <a:cubicBezTo>
                                      <a:pt x="82942" y="309182"/>
                                      <a:pt x="105259" y="327025"/>
                                      <a:pt x="140966" y="327025"/>
                                    </a:cubicBezTo>
                                    <a:cubicBezTo>
                                      <a:pt x="178905" y="327025"/>
                                      <a:pt x="201222" y="309182"/>
                                      <a:pt x="212381" y="277957"/>
                                    </a:cubicBezTo>
                                    <a:cubicBezTo>
                                      <a:pt x="216844" y="264575"/>
                                      <a:pt x="219076" y="246732"/>
                                      <a:pt x="219076" y="193203"/>
                                    </a:cubicBezTo>
                                    <a:cubicBezTo>
                                      <a:pt x="219076" y="139674"/>
                                      <a:pt x="216844" y="119600"/>
                                      <a:pt x="212381" y="106218"/>
                                    </a:cubicBezTo>
                                    <a:cubicBezTo>
                                      <a:pt x="201222" y="77223"/>
                                      <a:pt x="178905" y="57150"/>
                                      <a:pt x="140966" y="57150"/>
                                    </a:cubicBezTo>
                                    <a:close/>
                                    <a:moveTo>
                                      <a:pt x="140175" y="0"/>
                                    </a:moveTo>
                                    <a:cubicBezTo>
                                      <a:pt x="204700" y="0"/>
                                      <a:pt x="253650" y="31218"/>
                                      <a:pt x="273675" y="91423"/>
                                    </a:cubicBezTo>
                                    <a:cubicBezTo>
                                      <a:pt x="280350" y="113722"/>
                                      <a:pt x="282575" y="133790"/>
                                      <a:pt x="282575" y="193996"/>
                                    </a:cubicBezTo>
                                    <a:cubicBezTo>
                                      <a:pt x="282575" y="251972"/>
                                      <a:pt x="280350" y="272040"/>
                                      <a:pt x="273675" y="296569"/>
                                    </a:cubicBezTo>
                                    <a:cubicBezTo>
                                      <a:pt x="253650" y="356774"/>
                                      <a:pt x="204700" y="385762"/>
                                      <a:pt x="140175" y="385762"/>
                                    </a:cubicBezTo>
                                    <a:cubicBezTo>
                                      <a:pt x="75650" y="385762"/>
                                      <a:pt x="28925" y="356774"/>
                                      <a:pt x="8900" y="296569"/>
                                    </a:cubicBezTo>
                                    <a:cubicBezTo>
                                      <a:pt x="2225" y="272040"/>
                                      <a:pt x="0" y="251972"/>
                                      <a:pt x="0" y="193996"/>
                                    </a:cubicBezTo>
                                    <a:cubicBezTo>
                                      <a:pt x="0" y="133790"/>
                                      <a:pt x="2225" y="113722"/>
                                      <a:pt x="8900" y="91423"/>
                                    </a:cubicBezTo>
                                    <a:cubicBezTo>
                                      <a:pt x="28925" y="31218"/>
                                      <a:pt x="75650" y="0"/>
                                      <a:pt x="140175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" name="Freeform 10">
                              <a:extLst>
                                <a:ext uri="{FF2B5EF4-FFF2-40B4-BE49-F238E27FC236}">
                                  <a16:creationId xmlns:a16="http://schemas.microsoft.com/office/drawing/2014/main" id="{9565652A-DFC7-4DD1-81F5-8518939CF3A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318748" y="297211"/>
                                <a:ext cx="157193" cy="225881"/>
                              </a:xfrm>
                              <a:custGeom>
                                <a:avLst/>
                                <a:gdLst>
                                  <a:gd name="T0" fmla="*/ 2 w 85"/>
                                  <a:gd name="T1" fmla="*/ 122 h 122"/>
                                  <a:gd name="T2" fmla="*/ 0 w 85"/>
                                  <a:gd name="T3" fmla="*/ 119 h 122"/>
                                  <a:gd name="T4" fmla="*/ 0 w 85"/>
                                  <a:gd name="T5" fmla="*/ 5 h 122"/>
                                  <a:gd name="T6" fmla="*/ 2 w 85"/>
                                  <a:gd name="T7" fmla="*/ 3 h 122"/>
                                  <a:gd name="T8" fmla="*/ 25 w 85"/>
                                  <a:gd name="T9" fmla="*/ 3 h 122"/>
                                  <a:gd name="T10" fmla="*/ 27 w 85"/>
                                  <a:gd name="T11" fmla="*/ 5 h 122"/>
                                  <a:gd name="T12" fmla="*/ 27 w 85"/>
                                  <a:gd name="T13" fmla="*/ 15 h 122"/>
                                  <a:gd name="T14" fmla="*/ 28 w 85"/>
                                  <a:gd name="T15" fmla="*/ 15 h 122"/>
                                  <a:gd name="T16" fmla="*/ 58 w 85"/>
                                  <a:gd name="T17" fmla="*/ 0 h 122"/>
                                  <a:gd name="T18" fmla="*/ 83 w 85"/>
                                  <a:gd name="T19" fmla="*/ 10 h 122"/>
                                  <a:gd name="T20" fmla="*/ 84 w 85"/>
                                  <a:gd name="T21" fmla="*/ 14 h 122"/>
                                  <a:gd name="T22" fmla="*/ 71 w 85"/>
                                  <a:gd name="T23" fmla="*/ 30 h 122"/>
                                  <a:gd name="T24" fmla="*/ 67 w 85"/>
                                  <a:gd name="T25" fmla="*/ 30 h 122"/>
                                  <a:gd name="T26" fmla="*/ 50 w 85"/>
                                  <a:gd name="T27" fmla="*/ 25 h 122"/>
                                  <a:gd name="T28" fmla="*/ 27 w 85"/>
                                  <a:gd name="T29" fmla="*/ 55 h 122"/>
                                  <a:gd name="T30" fmla="*/ 27 w 85"/>
                                  <a:gd name="T31" fmla="*/ 119 h 122"/>
                                  <a:gd name="T32" fmla="*/ 25 w 85"/>
                                  <a:gd name="T33" fmla="*/ 122 h 122"/>
                                  <a:gd name="T34" fmla="*/ 2 w 85"/>
                                  <a:gd name="T35" fmla="*/ 122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85" h="122">
                                    <a:moveTo>
                                      <a:pt x="2" y="122"/>
                                    </a:moveTo>
                                    <a:cubicBezTo>
                                      <a:pt x="1" y="122"/>
                                      <a:pt x="0" y="121"/>
                                      <a:pt x="0" y="119"/>
                                    </a:cubicBezTo>
                                    <a:cubicBezTo>
                                      <a:pt x="0" y="5"/>
                                      <a:pt x="0" y="5"/>
                                      <a:pt x="0" y="5"/>
                                    </a:cubicBezTo>
                                    <a:cubicBezTo>
                                      <a:pt x="0" y="4"/>
                                      <a:pt x="1" y="3"/>
                                      <a:pt x="2" y="3"/>
                                    </a:cubicBezTo>
                                    <a:cubicBezTo>
                                      <a:pt x="25" y="3"/>
                                      <a:pt x="25" y="3"/>
                                      <a:pt x="25" y="3"/>
                                    </a:cubicBezTo>
                                    <a:cubicBezTo>
                                      <a:pt x="26" y="3"/>
                                      <a:pt x="27" y="4"/>
                                      <a:pt x="27" y="5"/>
                                    </a:cubicBezTo>
                                    <a:cubicBezTo>
                                      <a:pt x="27" y="15"/>
                                      <a:pt x="27" y="15"/>
                                      <a:pt x="27" y="15"/>
                                    </a:cubicBezTo>
                                    <a:cubicBezTo>
                                      <a:pt x="28" y="15"/>
                                      <a:pt x="28" y="15"/>
                                      <a:pt x="28" y="15"/>
                                    </a:cubicBezTo>
                                    <a:cubicBezTo>
                                      <a:pt x="33" y="6"/>
                                      <a:pt x="43" y="0"/>
                                      <a:pt x="58" y="0"/>
                                    </a:cubicBezTo>
                                    <a:cubicBezTo>
                                      <a:pt x="68" y="0"/>
                                      <a:pt x="77" y="4"/>
                                      <a:pt x="83" y="10"/>
                                    </a:cubicBezTo>
                                    <a:cubicBezTo>
                                      <a:pt x="85" y="11"/>
                                      <a:pt x="85" y="12"/>
                                      <a:pt x="84" y="14"/>
                                    </a:cubicBezTo>
                                    <a:cubicBezTo>
                                      <a:pt x="71" y="30"/>
                                      <a:pt x="71" y="30"/>
                                      <a:pt x="71" y="30"/>
                                    </a:cubicBezTo>
                                    <a:cubicBezTo>
                                      <a:pt x="70" y="31"/>
                                      <a:pt x="69" y="31"/>
                                      <a:pt x="67" y="30"/>
                                    </a:cubicBezTo>
                                    <a:cubicBezTo>
                                      <a:pt x="62" y="27"/>
                                      <a:pt x="56" y="25"/>
                                      <a:pt x="50" y="25"/>
                                    </a:cubicBezTo>
                                    <a:cubicBezTo>
                                      <a:pt x="34" y="25"/>
                                      <a:pt x="27" y="36"/>
                                      <a:pt x="27" y="55"/>
                                    </a:cubicBezTo>
                                    <a:cubicBezTo>
                                      <a:pt x="27" y="119"/>
                                      <a:pt x="27" y="119"/>
                                      <a:pt x="27" y="119"/>
                                    </a:cubicBezTo>
                                    <a:cubicBezTo>
                                      <a:pt x="27" y="121"/>
                                      <a:pt x="26" y="122"/>
                                      <a:pt x="25" y="122"/>
                                    </a:cubicBezTo>
                                    <a:lnTo>
                                      <a:pt x="2" y="12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7" name="Freeform 11">
                              <a:extLst>
                                <a:ext uri="{FF2B5EF4-FFF2-40B4-BE49-F238E27FC236}">
                                  <a16:creationId xmlns:a16="http://schemas.microsoft.com/office/drawing/2014/main" id="{946C71BF-84C4-4E66-9913-62E9DB6A430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479903" y="297211"/>
                                <a:ext cx="175686" cy="229844"/>
                              </a:xfrm>
                              <a:custGeom>
                                <a:avLst/>
                                <a:gdLst>
                                  <a:gd name="T0" fmla="*/ 4 w 95"/>
                                  <a:gd name="T1" fmla="*/ 92 h 124"/>
                                  <a:gd name="T2" fmla="*/ 0 w 95"/>
                                  <a:gd name="T3" fmla="*/ 62 h 124"/>
                                  <a:gd name="T4" fmla="*/ 4 w 95"/>
                                  <a:gd name="T5" fmla="*/ 33 h 124"/>
                                  <a:gd name="T6" fmla="*/ 53 w 95"/>
                                  <a:gd name="T7" fmla="*/ 0 h 124"/>
                                  <a:gd name="T8" fmla="*/ 94 w 95"/>
                                  <a:gd name="T9" fmla="*/ 19 h 124"/>
                                  <a:gd name="T10" fmla="*/ 94 w 95"/>
                                  <a:gd name="T11" fmla="*/ 22 h 124"/>
                                  <a:gd name="T12" fmla="*/ 78 w 95"/>
                                  <a:gd name="T13" fmla="*/ 36 h 124"/>
                                  <a:gd name="T14" fmla="*/ 75 w 95"/>
                                  <a:gd name="T15" fmla="*/ 35 h 124"/>
                                  <a:gd name="T16" fmla="*/ 53 w 95"/>
                                  <a:gd name="T17" fmla="*/ 25 h 124"/>
                                  <a:gd name="T18" fmla="*/ 30 w 95"/>
                                  <a:gd name="T19" fmla="*/ 40 h 124"/>
                                  <a:gd name="T20" fmla="*/ 28 w 95"/>
                                  <a:gd name="T21" fmla="*/ 62 h 124"/>
                                  <a:gd name="T22" fmla="*/ 30 w 95"/>
                                  <a:gd name="T23" fmla="*/ 84 h 124"/>
                                  <a:gd name="T24" fmla="*/ 53 w 95"/>
                                  <a:gd name="T25" fmla="*/ 100 h 124"/>
                                  <a:gd name="T26" fmla="*/ 75 w 95"/>
                                  <a:gd name="T27" fmla="*/ 89 h 124"/>
                                  <a:gd name="T28" fmla="*/ 78 w 95"/>
                                  <a:gd name="T29" fmla="*/ 89 h 124"/>
                                  <a:gd name="T30" fmla="*/ 94 w 95"/>
                                  <a:gd name="T31" fmla="*/ 103 h 124"/>
                                  <a:gd name="T32" fmla="*/ 94 w 95"/>
                                  <a:gd name="T33" fmla="*/ 106 h 124"/>
                                  <a:gd name="T34" fmla="*/ 53 w 95"/>
                                  <a:gd name="T35" fmla="*/ 124 h 124"/>
                                  <a:gd name="T36" fmla="*/ 4 w 95"/>
                                  <a:gd name="T37" fmla="*/ 92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95" h="124">
                                    <a:moveTo>
                                      <a:pt x="4" y="92"/>
                                    </a:moveTo>
                                    <a:cubicBezTo>
                                      <a:pt x="1" y="84"/>
                                      <a:pt x="0" y="75"/>
                                      <a:pt x="0" y="62"/>
                                    </a:cubicBezTo>
                                    <a:cubicBezTo>
                                      <a:pt x="0" y="50"/>
                                      <a:pt x="1" y="40"/>
                                      <a:pt x="4" y="33"/>
                                    </a:cubicBezTo>
                                    <a:cubicBezTo>
                                      <a:pt x="10" y="12"/>
                                      <a:pt x="29" y="0"/>
                                      <a:pt x="53" y="0"/>
                                    </a:cubicBezTo>
                                    <a:cubicBezTo>
                                      <a:pt x="70" y="0"/>
                                      <a:pt x="84" y="7"/>
                                      <a:pt x="94" y="19"/>
                                    </a:cubicBezTo>
                                    <a:cubicBezTo>
                                      <a:pt x="95" y="20"/>
                                      <a:pt x="95" y="21"/>
                                      <a:pt x="94" y="22"/>
                                    </a:cubicBezTo>
                                    <a:cubicBezTo>
                                      <a:pt x="78" y="36"/>
                                      <a:pt x="78" y="36"/>
                                      <a:pt x="78" y="36"/>
                                    </a:cubicBezTo>
                                    <a:cubicBezTo>
                                      <a:pt x="77" y="37"/>
                                      <a:pt x="76" y="36"/>
                                      <a:pt x="75" y="35"/>
                                    </a:cubicBezTo>
                                    <a:cubicBezTo>
                                      <a:pt x="69" y="28"/>
                                      <a:pt x="62" y="25"/>
                                      <a:pt x="53" y="25"/>
                                    </a:cubicBezTo>
                                    <a:cubicBezTo>
                                      <a:pt x="42" y="25"/>
                                      <a:pt x="34" y="30"/>
                                      <a:pt x="30" y="40"/>
                                    </a:cubicBezTo>
                                    <a:cubicBezTo>
                                      <a:pt x="28" y="46"/>
                                      <a:pt x="28" y="53"/>
                                      <a:pt x="28" y="62"/>
                                    </a:cubicBezTo>
                                    <a:cubicBezTo>
                                      <a:pt x="28" y="71"/>
                                      <a:pt x="28" y="78"/>
                                      <a:pt x="30" y="84"/>
                                    </a:cubicBezTo>
                                    <a:cubicBezTo>
                                      <a:pt x="34" y="95"/>
                                      <a:pt x="42" y="100"/>
                                      <a:pt x="53" y="100"/>
                                    </a:cubicBezTo>
                                    <a:cubicBezTo>
                                      <a:pt x="62" y="100"/>
                                      <a:pt x="69" y="96"/>
                                      <a:pt x="75" y="89"/>
                                    </a:cubicBezTo>
                                    <a:cubicBezTo>
                                      <a:pt x="76" y="88"/>
                                      <a:pt x="77" y="88"/>
                                      <a:pt x="78" y="89"/>
                                    </a:cubicBezTo>
                                    <a:cubicBezTo>
                                      <a:pt x="94" y="103"/>
                                      <a:pt x="94" y="103"/>
                                      <a:pt x="94" y="103"/>
                                    </a:cubicBezTo>
                                    <a:cubicBezTo>
                                      <a:pt x="95" y="104"/>
                                      <a:pt x="95" y="105"/>
                                      <a:pt x="94" y="106"/>
                                    </a:cubicBezTo>
                                    <a:cubicBezTo>
                                      <a:pt x="84" y="117"/>
                                      <a:pt x="70" y="124"/>
                                      <a:pt x="53" y="124"/>
                                    </a:cubicBezTo>
                                    <a:cubicBezTo>
                                      <a:pt x="29" y="124"/>
                                      <a:pt x="10" y="113"/>
                                      <a:pt x="4" y="9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8" name="Freeform 12">
                              <a:extLst>
                                <a:ext uri="{FF2B5EF4-FFF2-40B4-BE49-F238E27FC236}">
                                  <a16:creationId xmlns:a16="http://schemas.microsoft.com/office/drawing/2014/main" id="{5C4C2EC8-9A6A-47C0-9D1E-B635BCF63FD6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696538" y="211350"/>
                                <a:ext cx="186253" cy="311742"/>
                              </a:xfrm>
                              <a:custGeom>
                                <a:avLst/>
                                <a:gdLst>
                                  <a:gd name="T0" fmla="*/ 75 w 101"/>
                                  <a:gd name="T1" fmla="*/ 168 h 168"/>
                                  <a:gd name="T2" fmla="*/ 73 w 101"/>
                                  <a:gd name="T3" fmla="*/ 165 h 168"/>
                                  <a:gd name="T4" fmla="*/ 73 w 101"/>
                                  <a:gd name="T5" fmla="*/ 97 h 168"/>
                                  <a:gd name="T6" fmla="*/ 51 w 101"/>
                                  <a:gd name="T7" fmla="*/ 71 h 168"/>
                                  <a:gd name="T8" fmla="*/ 28 w 101"/>
                                  <a:gd name="T9" fmla="*/ 97 h 168"/>
                                  <a:gd name="T10" fmla="*/ 28 w 101"/>
                                  <a:gd name="T11" fmla="*/ 165 h 168"/>
                                  <a:gd name="T12" fmla="*/ 25 w 101"/>
                                  <a:gd name="T13" fmla="*/ 168 h 168"/>
                                  <a:gd name="T14" fmla="*/ 3 w 101"/>
                                  <a:gd name="T15" fmla="*/ 168 h 168"/>
                                  <a:gd name="T16" fmla="*/ 0 w 101"/>
                                  <a:gd name="T17" fmla="*/ 165 h 168"/>
                                  <a:gd name="T18" fmla="*/ 0 w 101"/>
                                  <a:gd name="T19" fmla="*/ 2 h 168"/>
                                  <a:gd name="T20" fmla="*/ 3 w 101"/>
                                  <a:gd name="T21" fmla="*/ 0 h 168"/>
                                  <a:gd name="T22" fmla="*/ 25 w 101"/>
                                  <a:gd name="T23" fmla="*/ 0 h 168"/>
                                  <a:gd name="T24" fmla="*/ 28 w 101"/>
                                  <a:gd name="T25" fmla="*/ 2 h 168"/>
                                  <a:gd name="T26" fmla="*/ 28 w 101"/>
                                  <a:gd name="T27" fmla="*/ 60 h 168"/>
                                  <a:gd name="T28" fmla="*/ 28 w 101"/>
                                  <a:gd name="T29" fmla="*/ 60 h 168"/>
                                  <a:gd name="T30" fmla="*/ 59 w 101"/>
                                  <a:gd name="T31" fmla="*/ 46 h 168"/>
                                  <a:gd name="T32" fmla="*/ 101 w 101"/>
                                  <a:gd name="T33" fmla="*/ 90 h 168"/>
                                  <a:gd name="T34" fmla="*/ 101 w 101"/>
                                  <a:gd name="T35" fmla="*/ 165 h 168"/>
                                  <a:gd name="T36" fmla="*/ 98 w 101"/>
                                  <a:gd name="T37" fmla="*/ 168 h 168"/>
                                  <a:gd name="T38" fmla="*/ 75 w 101"/>
                                  <a:gd name="T39" fmla="*/ 168 h 1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101" h="168">
                                    <a:moveTo>
                                      <a:pt x="75" y="168"/>
                                    </a:moveTo>
                                    <a:cubicBezTo>
                                      <a:pt x="74" y="168"/>
                                      <a:pt x="73" y="167"/>
                                      <a:pt x="73" y="165"/>
                                    </a:cubicBezTo>
                                    <a:cubicBezTo>
                                      <a:pt x="73" y="97"/>
                                      <a:pt x="73" y="97"/>
                                      <a:pt x="73" y="97"/>
                                    </a:cubicBezTo>
                                    <a:cubicBezTo>
                                      <a:pt x="73" y="81"/>
                                      <a:pt x="65" y="71"/>
                                      <a:pt x="51" y="71"/>
                                    </a:cubicBezTo>
                                    <a:cubicBezTo>
                                      <a:pt x="36" y="71"/>
                                      <a:pt x="28" y="81"/>
                                      <a:pt x="28" y="97"/>
                                    </a:cubicBezTo>
                                    <a:cubicBezTo>
                                      <a:pt x="28" y="165"/>
                                      <a:pt x="28" y="165"/>
                                      <a:pt x="28" y="165"/>
                                    </a:cubicBezTo>
                                    <a:cubicBezTo>
                                      <a:pt x="28" y="167"/>
                                      <a:pt x="27" y="168"/>
                                      <a:pt x="25" y="168"/>
                                    </a:cubicBezTo>
                                    <a:cubicBezTo>
                                      <a:pt x="3" y="168"/>
                                      <a:pt x="3" y="168"/>
                                      <a:pt x="3" y="168"/>
                                    </a:cubicBezTo>
                                    <a:cubicBezTo>
                                      <a:pt x="1" y="168"/>
                                      <a:pt x="0" y="167"/>
                                      <a:pt x="0" y="165"/>
                                    </a:cubicBezTo>
                                    <a:cubicBezTo>
                                      <a:pt x="0" y="2"/>
                                      <a:pt x="0" y="2"/>
                                      <a:pt x="0" y="2"/>
                                    </a:cubicBezTo>
                                    <a:cubicBezTo>
                                      <a:pt x="0" y="1"/>
                                      <a:pt x="1" y="0"/>
                                      <a:pt x="3" y="0"/>
                                    </a:cubicBezTo>
                                    <a:cubicBezTo>
                                      <a:pt x="25" y="0"/>
                                      <a:pt x="25" y="0"/>
                                      <a:pt x="25" y="0"/>
                                    </a:cubicBezTo>
                                    <a:cubicBezTo>
                                      <a:pt x="27" y="0"/>
                                      <a:pt x="28" y="1"/>
                                      <a:pt x="28" y="2"/>
                                    </a:cubicBezTo>
                                    <a:cubicBezTo>
                                      <a:pt x="28" y="60"/>
                                      <a:pt x="28" y="60"/>
                                      <a:pt x="28" y="60"/>
                                    </a:cubicBezTo>
                                    <a:cubicBezTo>
                                      <a:pt x="28" y="60"/>
                                      <a:pt x="28" y="60"/>
                                      <a:pt x="28" y="60"/>
                                    </a:cubicBezTo>
                                    <a:cubicBezTo>
                                      <a:pt x="33" y="53"/>
                                      <a:pt x="44" y="46"/>
                                      <a:pt x="59" y="46"/>
                                    </a:cubicBezTo>
                                    <a:cubicBezTo>
                                      <a:pt x="85" y="46"/>
                                      <a:pt x="101" y="65"/>
                                      <a:pt x="101" y="90"/>
                                    </a:cubicBezTo>
                                    <a:cubicBezTo>
                                      <a:pt x="101" y="165"/>
                                      <a:pt x="101" y="165"/>
                                      <a:pt x="101" y="165"/>
                                    </a:cubicBezTo>
                                    <a:cubicBezTo>
                                      <a:pt x="101" y="167"/>
                                      <a:pt x="100" y="168"/>
                                      <a:pt x="98" y="168"/>
                                    </a:cubicBezTo>
                                    <a:lnTo>
                                      <a:pt x="75" y="16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79" name="フリーフォーム 79">
                              <a:extLst>
                                <a:ext uri="{FF2B5EF4-FFF2-40B4-BE49-F238E27FC236}">
                                  <a16:creationId xmlns:a16="http://schemas.microsoft.com/office/drawing/2014/main" id="{CE6123D5-EA21-4E0B-B108-69A6EAAFC201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5923740" y="297211"/>
                                <a:ext cx="194179" cy="229844"/>
                              </a:xfrm>
                              <a:custGeom>
                                <a:avLst/>
                                <a:gdLst>
                                  <a:gd name="connsiteX0" fmla="*/ 117800 w 233363"/>
                                  <a:gd name="connsiteY0" fmla="*/ 50800 h 276225"/>
                                  <a:gd name="connsiteX1" fmla="*/ 64149 w 233363"/>
                                  <a:gd name="connsiteY1" fmla="*/ 86548 h 276225"/>
                                  <a:gd name="connsiteX2" fmla="*/ 61913 w 233363"/>
                                  <a:gd name="connsiteY2" fmla="*/ 108891 h 276225"/>
                                  <a:gd name="connsiteX3" fmla="*/ 64149 w 233363"/>
                                  <a:gd name="connsiteY3" fmla="*/ 111125 h 276225"/>
                                  <a:gd name="connsiteX4" fmla="*/ 169216 w 233363"/>
                                  <a:gd name="connsiteY4" fmla="*/ 111125 h 276225"/>
                                  <a:gd name="connsiteX5" fmla="*/ 171451 w 233363"/>
                                  <a:gd name="connsiteY5" fmla="*/ 108891 h 276225"/>
                                  <a:gd name="connsiteX6" fmla="*/ 169216 w 233363"/>
                                  <a:gd name="connsiteY6" fmla="*/ 86548 h 276225"/>
                                  <a:gd name="connsiteX7" fmla="*/ 117800 w 233363"/>
                                  <a:gd name="connsiteY7" fmla="*/ 50800 h 276225"/>
                                  <a:gd name="connsiteX8" fmla="*/ 115570 w 233363"/>
                                  <a:gd name="connsiteY8" fmla="*/ 0 h 276225"/>
                                  <a:gd name="connsiteX9" fmla="*/ 224473 w 233363"/>
                                  <a:gd name="connsiteY9" fmla="*/ 73512 h 276225"/>
                                  <a:gd name="connsiteX10" fmla="*/ 233363 w 233363"/>
                                  <a:gd name="connsiteY10" fmla="*/ 153706 h 276225"/>
                                  <a:gd name="connsiteX11" fmla="*/ 226696 w 233363"/>
                                  <a:gd name="connsiteY11" fmla="*/ 158161 h 276225"/>
                                  <a:gd name="connsiteX12" fmla="*/ 64453 w 233363"/>
                                  <a:gd name="connsiteY12" fmla="*/ 158161 h 276225"/>
                                  <a:gd name="connsiteX13" fmla="*/ 62230 w 233363"/>
                                  <a:gd name="connsiteY13" fmla="*/ 162616 h 276225"/>
                                  <a:gd name="connsiteX14" fmla="*/ 66675 w 233363"/>
                                  <a:gd name="connsiteY14" fmla="*/ 182665 h 276225"/>
                                  <a:gd name="connsiteX15" fmla="*/ 124460 w 233363"/>
                                  <a:gd name="connsiteY15" fmla="*/ 222762 h 276225"/>
                                  <a:gd name="connsiteX16" fmla="*/ 186690 w 233363"/>
                                  <a:gd name="connsiteY16" fmla="*/ 196031 h 276225"/>
                                  <a:gd name="connsiteX17" fmla="*/ 195580 w 233363"/>
                                  <a:gd name="connsiteY17" fmla="*/ 196031 h 276225"/>
                                  <a:gd name="connsiteX18" fmla="*/ 226696 w 233363"/>
                                  <a:gd name="connsiteY18" fmla="*/ 224990 h 276225"/>
                                  <a:gd name="connsiteX19" fmla="*/ 226696 w 233363"/>
                                  <a:gd name="connsiteY19" fmla="*/ 231673 h 276225"/>
                                  <a:gd name="connsiteX20" fmla="*/ 120015 w 233363"/>
                                  <a:gd name="connsiteY20" fmla="*/ 276225 h 276225"/>
                                  <a:gd name="connsiteX21" fmla="*/ 8890 w 233363"/>
                                  <a:gd name="connsiteY21" fmla="*/ 202714 h 276225"/>
                                  <a:gd name="connsiteX22" fmla="*/ 0 w 233363"/>
                                  <a:gd name="connsiteY22" fmla="*/ 138113 h 276225"/>
                                  <a:gd name="connsiteX23" fmla="*/ 8890 w 233363"/>
                                  <a:gd name="connsiteY23" fmla="*/ 73512 h 276225"/>
                                  <a:gd name="connsiteX24" fmla="*/ 115570 w 233363"/>
                                  <a:gd name="connsiteY24" fmla="*/ 0 h 276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</a:cxnLst>
                                <a:rect l="l" t="t" r="r" b="b"/>
                                <a:pathLst>
                                  <a:path w="233363" h="276225">
                                    <a:moveTo>
                                      <a:pt x="117800" y="50800"/>
                                    </a:moveTo>
                                    <a:cubicBezTo>
                                      <a:pt x="90974" y="50800"/>
                                      <a:pt x="70855" y="64206"/>
                                      <a:pt x="64149" y="86548"/>
                                    </a:cubicBezTo>
                                    <a:cubicBezTo>
                                      <a:pt x="61913" y="93251"/>
                                      <a:pt x="61913" y="99954"/>
                                      <a:pt x="61913" y="108891"/>
                                    </a:cubicBezTo>
                                    <a:cubicBezTo>
                                      <a:pt x="61913" y="111125"/>
                                      <a:pt x="61913" y="111125"/>
                                      <a:pt x="64149" y="111125"/>
                                    </a:cubicBezTo>
                                    <a:cubicBezTo>
                                      <a:pt x="169216" y="111125"/>
                                      <a:pt x="169216" y="111125"/>
                                      <a:pt x="169216" y="111125"/>
                                    </a:cubicBezTo>
                                    <a:cubicBezTo>
                                      <a:pt x="171451" y="111125"/>
                                      <a:pt x="171451" y="111125"/>
                                      <a:pt x="171451" y="108891"/>
                                    </a:cubicBezTo>
                                    <a:cubicBezTo>
                                      <a:pt x="171451" y="99954"/>
                                      <a:pt x="171451" y="93251"/>
                                      <a:pt x="169216" y="86548"/>
                                    </a:cubicBezTo>
                                    <a:cubicBezTo>
                                      <a:pt x="162509" y="64206"/>
                                      <a:pt x="142390" y="50800"/>
                                      <a:pt x="117800" y="50800"/>
                                    </a:cubicBezTo>
                                    <a:close/>
                                    <a:moveTo>
                                      <a:pt x="115570" y="0"/>
                                    </a:moveTo>
                                    <a:cubicBezTo>
                                      <a:pt x="171133" y="0"/>
                                      <a:pt x="211138" y="28959"/>
                                      <a:pt x="224473" y="73512"/>
                                    </a:cubicBezTo>
                                    <a:cubicBezTo>
                                      <a:pt x="231141" y="91332"/>
                                      <a:pt x="233363" y="109153"/>
                                      <a:pt x="233363" y="153706"/>
                                    </a:cubicBezTo>
                                    <a:cubicBezTo>
                                      <a:pt x="233363" y="155934"/>
                                      <a:pt x="231141" y="158161"/>
                                      <a:pt x="226696" y="158161"/>
                                    </a:cubicBezTo>
                                    <a:cubicBezTo>
                                      <a:pt x="64453" y="158161"/>
                                      <a:pt x="64453" y="158161"/>
                                      <a:pt x="64453" y="158161"/>
                                    </a:cubicBezTo>
                                    <a:cubicBezTo>
                                      <a:pt x="62230" y="158161"/>
                                      <a:pt x="62230" y="160389"/>
                                      <a:pt x="62230" y="162616"/>
                                    </a:cubicBezTo>
                                    <a:cubicBezTo>
                                      <a:pt x="62230" y="169299"/>
                                      <a:pt x="62230" y="175982"/>
                                      <a:pt x="66675" y="182665"/>
                                    </a:cubicBezTo>
                                    <a:cubicBezTo>
                                      <a:pt x="73343" y="207169"/>
                                      <a:pt x="95568" y="222762"/>
                                      <a:pt x="124460" y="222762"/>
                                    </a:cubicBezTo>
                                    <a:cubicBezTo>
                                      <a:pt x="153353" y="222762"/>
                                      <a:pt x="173355" y="211624"/>
                                      <a:pt x="186690" y="196031"/>
                                    </a:cubicBezTo>
                                    <a:cubicBezTo>
                                      <a:pt x="188913" y="193803"/>
                                      <a:pt x="191135" y="193803"/>
                                      <a:pt x="195580" y="196031"/>
                                    </a:cubicBezTo>
                                    <a:cubicBezTo>
                                      <a:pt x="226696" y="224990"/>
                                      <a:pt x="226696" y="224990"/>
                                      <a:pt x="226696" y="224990"/>
                                    </a:cubicBezTo>
                                    <a:cubicBezTo>
                                      <a:pt x="228918" y="227217"/>
                                      <a:pt x="228918" y="229445"/>
                                      <a:pt x="226696" y="231673"/>
                                    </a:cubicBezTo>
                                    <a:cubicBezTo>
                                      <a:pt x="204470" y="258404"/>
                                      <a:pt x="166688" y="276225"/>
                                      <a:pt x="120015" y="276225"/>
                                    </a:cubicBezTo>
                                    <a:cubicBezTo>
                                      <a:pt x="62230" y="276225"/>
                                      <a:pt x="24448" y="249494"/>
                                      <a:pt x="8890" y="202714"/>
                                    </a:cubicBezTo>
                                    <a:cubicBezTo>
                                      <a:pt x="2222" y="187120"/>
                                      <a:pt x="0" y="167072"/>
                                      <a:pt x="0" y="138113"/>
                                    </a:cubicBezTo>
                                    <a:cubicBezTo>
                                      <a:pt x="0" y="111381"/>
                                      <a:pt x="2222" y="91332"/>
                                      <a:pt x="8890" y="73512"/>
                                    </a:cubicBezTo>
                                    <a:cubicBezTo>
                                      <a:pt x="22225" y="26731"/>
                                      <a:pt x="64453" y="0"/>
                                      <a:pt x="11557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" name="Freeform 15">
                              <a:extLst>
                                <a:ext uri="{FF2B5EF4-FFF2-40B4-BE49-F238E27FC236}">
                                  <a16:creationId xmlns:a16="http://schemas.microsoft.com/office/drawing/2014/main" id="{49FC3826-B922-435E-80E5-35D05C90FE7E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6145659" y="297211"/>
                                <a:ext cx="188895" cy="229844"/>
                              </a:xfrm>
                              <a:custGeom>
                                <a:avLst/>
                                <a:gdLst>
                                  <a:gd name="T0" fmla="*/ 1 w 102"/>
                                  <a:gd name="T1" fmla="*/ 106 h 124"/>
                                  <a:gd name="T2" fmla="*/ 1 w 102"/>
                                  <a:gd name="T3" fmla="*/ 102 h 124"/>
                                  <a:gd name="T4" fmla="*/ 16 w 102"/>
                                  <a:gd name="T5" fmla="*/ 87 h 124"/>
                                  <a:gd name="T6" fmla="*/ 19 w 102"/>
                                  <a:gd name="T7" fmla="*/ 87 h 124"/>
                                  <a:gd name="T8" fmla="*/ 54 w 102"/>
                                  <a:gd name="T9" fmla="*/ 101 h 124"/>
                                  <a:gd name="T10" fmla="*/ 76 w 102"/>
                                  <a:gd name="T11" fmla="*/ 87 h 124"/>
                                  <a:gd name="T12" fmla="*/ 56 w 102"/>
                                  <a:gd name="T13" fmla="*/ 74 h 124"/>
                                  <a:gd name="T14" fmla="*/ 43 w 102"/>
                                  <a:gd name="T15" fmla="*/ 73 h 124"/>
                                  <a:gd name="T16" fmla="*/ 7 w 102"/>
                                  <a:gd name="T17" fmla="*/ 38 h 124"/>
                                  <a:gd name="T18" fmla="*/ 53 w 102"/>
                                  <a:gd name="T19" fmla="*/ 0 h 124"/>
                                  <a:gd name="T20" fmla="*/ 97 w 102"/>
                                  <a:gd name="T21" fmla="*/ 15 h 124"/>
                                  <a:gd name="T22" fmla="*/ 98 w 102"/>
                                  <a:gd name="T23" fmla="*/ 18 h 124"/>
                                  <a:gd name="T24" fmla="*/ 86 w 102"/>
                                  <a:gd name="T25" fmla="*/ 33 h 124"/>
                                  <a:gd name="T26" fmla="*/ 82 w 102"/>
                                  <a:gd name="T27" fmla="*/ 33 h 124"/>
                                  <a:gd name="T28" fmla="*/ 51 w 102"/>
                                  <a:gd name="T29" fmla="*/ 23 h 124"/>
                                  <a:gd name="T30" fmla="*/ 33 w 102"/>
                                  <a:gd name="T31" fmla="*/ 36 h 124"/>
                                  <a:gd name="T32" fmla="*/ 53 w 102"/>
                                  <a:gd name="T33" fmla="*/ 48 h 124"/>
                                  <a:gd name="T34" fmla="*/ 66 w 102"/>
                                  <a:gd name="T35" fmla="*/ 49 h 124"/>
                                  <a:gd name="T36" fmla="*/ 102 w 102"/>
                                  <a:gd name="T37" fmla="*/ 84 h 124"/>
                                  <a:gd name="T38" fmla="*/ 52 w 102"/>
                                  <a:gd name="T39" fmla="*/ 124 h 124"/>
                                  <a:gd name="T40" fmla="*/ 1 w 102"/>
                                  <a:gd name="T41" fmla="*/ 106 h 12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02" h="124">
                                    <a:moveTo>
                                      <a:pt x="1" y="106"/>
                                    </a:moveTo>
                                    <a:cubicBezTo>
                                      <a:pt x="0" y="105"/>
                                      <a:pt x="0" y="103"/>
                                      <a:pt x="1" y="102"/>
                                    </a:cubicBezTo>
                                    <a:cubicBezTo>
                                      <a:pt x="16" y="87"/>
                                      <a:pt x="16" y="87"/>
                                      <a:pt x="16" y="87"/>
                                    </a:cubicBezTo>
                                    <a:cubicBezTo>
                                      <a:pt x="16" y="86"/>
                                      <a:pt x="18" y="86"/>
                                      <a:pt x="19" y="87"/>
                                    </a:cubicBezTo>
                                    <a:cubicBezTo>
                                      <a:pt x="28" y="95"/>
                                      <a:pt x="41" y="101"/>
                                      <a:pt x="54" y="101"/>
                                    </a:cubicBezTo>
                                    <a:cubicBezTo>
                                      <a:pt x="68" y="101"/>
                                      <a:pt x="76" y="95"/>
                                      <a:pt x="76" y="87"/>
                                    </a:cubicBezTo>
                                    <a:cubicBezTo>
                                      <a:pt x="76" y="80"/>
                                      <a:pt x="71" y="75"/>
                                      <a:pt x="56" y="74"/>
                                    </a:cubicBezTo>
                                    <a:cubicBezTo>
                                      <a:pt x="43" y="73"/>
                                      <a:pt x="43" y="73"/>
                                      <a:pt x="43" y="73"/>
                                    </a:cubicBezTo>
                                    <a:cubicBezTo>
                                      <a:pt x="19" y="70"/>
                                      <a:pt x="7" y="58"/>
                                      <a:pt x="7" y="38"/>
                                    </a:cubicBezTo>
                                    <a:cubicBezTo>
                                      <a:pt x="7" y="15"/>
                                      <a:pt x="23" y="0"/>
                                      <a:pt x="53" y="0"/>
                                    </a:cubicBezTo>
                                    <a:cubicBezTo>
                                      <a:pt x="71" y="0"/>
                                      <a:pt x="87" y="6"/>
                                      <a:pt x="97" y="15"/>
                                    </a:cubicBezTo>
                                    <a:cubicBezTo>
                                      <a:pt x="99" y="16"/>
                                      <a:pt x="99" y="17"/>
                                      <a:pt x="98" y="18"/>
                                    </a:cubicBezTo>
                                    <a:cubicBezTo>
                                      <a:pt x="86" y="33"/>
                                      <a:pt x="86" y="33"/>
                                      <a:pt x="86" y="33"/>
                                    </a:cubicBezTo>
                                    <a:cubicBezTo>
                                      <a:pt x="85" y="34"/>
                                      <a:pt x="83" y="34"/>
                                      <a:pt x="82" y="33"/>
                                    </a:cubicBezTo>
                                    <a:cubicBezTo>
                                      <a:pt x="75" y="28"/>
                                      <a:pt x="63" y="23"/>
                                      <a:pt x="51" y="23"/>
                                    </a:cubicBezTo>
                                    <a:cubicBezTo>
                                      <a:pt x="39" y="23"/>
                                      <a:pt x="33" y="28"/>
                                      <a:pt x="33" y="36"/>
                                    </a:cubicBezTo>
                                    <a:cubicBezTo>
                                      <a:pt x="33" y="42"/>
                                      <a:pt x="37" y="47"/>
                                      <a:pt x="53" y="48"/>
                                    </a:cubicBezTo>
                                    <a:cubicBezTo>
                                      <a:pt x="66" y="49"/>
                                      <a:pt x="66" y="49"/>
                                      <a:pt x="66" y="49"/>
                                    </a:cubicBezTo>
                                    <a:cubicBezTo>
                                      <a:pt x="90" y="52"/>
                                      <a:pt x="102" y="65"/>
                                      <a:pt x="102" y="84"/>
                                    </a:cubicBezTo>
                                    <a:cubicBezTo>
                                      <a:pt x="102" y="108"/>
                                      <a:pt x="85" y="124"/>
                                      <a:pt x="52" y="124"/>
                                    </a:cubicBezTo>
                                    <a:cubicBezTo>
                                      <a:pt x="28" y="124"/>
                                      <a:pt x="11" y="115"/>
                                      <a:pt x="1" y="10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1" name="Freeform 16">
                              <a:extLst>
                                <a:ext uri="{FF2B5EF4-FFF2-40B4-BE49-F238E27FC236}">
                                  <a16:creationId xmlns:a16="http://schemas.microsoft.com/office/drawing/2014/main" id="{0416A43E-25DC-477D-9863-F16DAF24A6D6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6358331" y="233806"/>
                                <a:ext cx="109639" cy="291928"/>
                              </a:xfrm>
                              <a:custGeom>
                                <a:avLst/>
                                <a:gdLst>
                                  <a:gd name="T0" fmla="*/ 45 w 59"/>
                                  <a:gd name="T1" fmla="*/ 157 h 157"/>
                                  <a:gd name="T2" fmla="*/ 12 w 59"/>
                                  <a:gd name="T3" fmla="*/ 122 h 157"/>
                                  <a:gd name="T4" fmla="*/ 12 w 59"/>
                                  <a:gd name="T5" fmla="*/ 60 h 157"/>
                                  <a:gd name="T6" fmla="*/ 10 w 59"/>
                                  <a:gd name="T7" fmla="*/ 58 h 157"/>
                                  <a:gd name="T8" fmla="*/ 2 w 59"/>
                                  <a:gd name="T9" fmla="*/ 58 h 157"/>
                                  <a:gd name="T10" fmla="*/ 0 w 59"/>
                                  <a:gd name="T11" fmla="*/ 56 h 157"/>
                                  <a:gd name="T12" fmla="*/ 0 w 59"/>
                                  <a:gd name="T13" fmla="*/ 39 h 157"/>
                                  <a:gd name="T14" fmla="*/ 2 w 59"/>
                                  <a:gd name="T15" fmla="*/ 37 h 157"/>
                                  <a:gd name="T16" fmla="*/ 10 w 59"/>
                                  <a:gd name="T17" fmla="*/ 37 h 157"/>
                                  <a:gd name="T18" fmla="*/ 12 w 59"/>
                                  <a:gd name="T19" fmla="*/ 35 h 157"/>
                                  <a:gd name="T20" fmla="*/ 12 w 59"/>
                                  <a:gd name="T21" fmla="*/ 3 h 157"/>
                                  <a:gd name="T22" fmla="*/ 14 w 59"/>
                                  <a:gd name="T23" fmla="*/ 0 h 157"/>
                                  <a:gd name="T24" fmla="*/ 37 w 59"/>
                                  <a:gd name="T25" fmla="*/ 0 h 157"/>
                                  <a:gd name="T26" fmla="*/ 39 w 59"/>
                                  <a:gd name="T27" fmla="*/ 3 h 157"/>
                                  <a:gd name="T28" fmla="*/ 39 w 59"/>
                                  <a:gd name="T29" fmla="*/ 35 h 157"/>
                                  <a:gd name="T30" fmla="*/ 41 w 59"/>
                                  <a:gd name="T31" fmla="*/ 37 h 157"/>
                                  <a:gd name="T32" fmla="*/ 57 w 59"/>
                                  <a:gd name="T33" fmla="*/ 37 h 157"/>
                                  <a:gd name="T34" fmla="*/ 59 w 59"/>
                                  <a:gd name="T35" fmla="*/ 39 h 157"/>
                                  <a:gd name="T36" fmla="*/ 59 w 59"/>
                                  <a:gd name="T37" fmla="*/ 56 h 157"/>
                                  <a:gd name="T38" fmla="*/ 57 w 59"/>
                                  <a:gd name="T39" fmla="*/ 58 h 157"/>
                                  <a:gd name="T40" fmla="*/ 41 w 59"/>
                                  <a:gd name="T41" fmla="*/ 58 h 157"/>
                                  <a:gd name="T42" fmla="*/ 39 w 59"/>
                                  <a:gd name="T43" fmla="*/ 60 h 157"/>
                                  <a:gd name="T44" fmla="*/ 39 w 59"/>
                                  <a:gd name="T45" fmla="*/ 121 h 157"/>
                                  <a:gd name="T46" fmla="*/ 51 w 59"/>
                                  <a:gd name="T47" fmla="*/ 132 h 157"/>
                                  <a:gd name="T48" fmla="*/ 57 w 59"/>
                                  <a:gd name="T49" fmla="*/ 132 h 157"/>
                                  <a:gd name="T50" fmla="*/ 59 w 59"/>
                                  <a:gd name="T51" fmla="*/ 135 h 157"/>
                                  <a:gd name="T52" fmla="*/ 59 w 59"/>
                                  <a:gd name="T53" fmla="*/ 155 h 157"/>
                                  <a:gd name="T54" fmla="*/ 57 w 59"/>
                                  <a:gd name="T55" fmla="*/ 157 h 157"/>
                                  <a:gd name="T56" fmla="*/ 45 w 59"/>
                                  <a:gd name="T57" fmla="*/ 157 h 15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59" h="157">
                                    <a:moveTo>
                                      <a:pt x="45" y="157"/>
                                    </a:moveTo>
                                    <a:cubicBezTo>
                                      <a:pt x="21" y="157"/>
                                      <a:pt x="12" y="146"/>
                                      <a:pt x="12" y="122"/>
                                    </a:cubicBezTo>
                                    <a:cubicBezTo>
                                      <a:pt x="12" y="60"/>
                                      <a:pt x="12" y="60"/>
                                      <a:pt x="12" y="60"/>
                                    </a:cubicBezTo>
                                    <a:cubicBezTo>
                                      <a:pt x="12" y="59"/>
                                      <a:pt x="11" y="58"/>
                                      <a:pt x="10" y="58"/>
                                    </a:cubicBezTo>
                                    <a:cubicBezTo>
                                      <a:pt x="2" y="58"/>
                                      <a:pt x="2" y="58"/>
                                      <a:pt x="2" y="58"/>
                                    </a:cubicBezTo>
                                    <a:cubicBezTo>
                                      <a:pt x="1" y="58"/>
                                      <a:pt x="0" y="57"/>
                                      <a:pt x="0" y="56"/>
                                    </a:cubicBezTo>
                                    <a:cubicBezTo>
                                      <a:pt x="0" y="39"/>
                                      <a:pt x="0" y="39"/>
                                      <a:pt x="0" y="39"/>
                                    </a:cubicBezTo>
                                    <a:cubicBezTo>
                                      <a:pt x="0" y="38"/>
                                      <a:pt x="1" y="37"/>
                                      <a:pt x="2" y="37"/>
                                    </a:cubicBezTo>
                                    <a:cubicBezTo>
                                      <a:pt x="10" y="37"/>
                                      <a:pt x="10" y="37"/>
                                      <a:pt x="10" y="37"/>
                                    </a:cubicBezTo>
                                    <a:cubicBezTo>
                                      <a:pt x="11" y="37"/>
                                      <a:pt x="12" y="36"/>
                                      <a:pt x="12" y="35"/>
                                    </a:cubicBezTo>
                                    <a:cubicBezTo>
                                      <a:pt x="12" y="3"/>
                                      <a:pt x="12" y="3"/>
                                      <a:pt x="12" y="3"/>
                                    </a:cubicBezTo>
                                    <a:cubicBezTo>
                                      <a:pt x="12" y="1"/>
                                      <a:pt x="13" y="0"/>
                                      <a:pt x="14" y="0"/>
                                    </a:cubicBezTo>
                                    <a:cubicBezTo>
                                      <a:pt x="37" y="0"/>
                                      <a:pt x="37" y="0"/>
                                      <a:pt x="37" y="0"/>
                                    </a:cubicBezTo>
                                    <a:cubicBezTo>
                                      <a:pt x="39" y="0"/>
                                      <a:pt x="39" y="1"/>
                                      <a:pt x="39" y="3"/>
                                    </a:cubicBezTo>
                                    <a:cubicBezTo>
                                      <a:pt x="39" y="35"/>
                                      <a:pt x="39" y="35"/>
                                      <a:pt x="39" y="35"/>
                                    </a:cubicBezTo>
                                    <a:cubicBezTo>
                                      <a:pt x="39" y="36"/>
                                      <a:pt x="40" y="37"/>
                                      <a:pt x="41" y="37"/>
                                    </a:cubicBezTo>
                                    <a:cubicBezTo>
                                      <a:pt x="57" y="37"/>
                                      <a:pt x="57" y="37"/>
                                      <a:pt x="57" y="37"/>
                                    </a:cubicBezTo>
                                    <a:cubicBezTo>
                                      <a:pt x="58" y="37"/>
                                      <a:pt x="59" y="38"/>
                                      <a:pt x="59" y="39"/>
                                    </a:cubicBezTo>
                                    <a:cubicBezTo>
                                      <a:pt x="59" y="56"/>
                                      <a:pt x="59" y="56"/>
                                      <a:pt x="59" y="56"/>
                                    </a:cubicBezTo>
                                    <a:cubicBezTo>
                                      <a:pt x="59" y="57"/>
                                      <a:pt x="58" y="58"/>
                                      <a:pt x="57" y="58"/>
                                    </a:cubicBezTo>
                                    <a:cubicBezTo>
                                      <a:pt x="41" y="58"/>
                                      <a:pt x="41" y="58"/>
                                      <a:pt x="41" y="58"/>
                                    </a:cubicBezTo>
                                    <a:cubicBezTo>
                                      <a:pt x="40" y="58"/>
                                      <a:pt x="39" y="59"/>
                                      <a:pt x="39" y="60"/>
                                    </a:cubicBezTo>
                                    <a:cubicBezTo>
                                      <a:pt x="39" y="121"/>
                                      <a:pt x="39" y="121"/>
                                      <a:pt x="39" y="121"/>
                                    </a:cubicBezTo>
                                    <a:cubicBezTo>
                                      <a:pt x="39" y="130"/>
                                      <a:pt x="43" y="132"/>
                                      <a:pt x="51" y="132"/>
                                    </a:cubicBezTo>
                                    <a:cubicBezTo>
                                      <a:pt x="57" y="132"/>
                                      <a:pt x="57" y="132"/>
                                      <a:pt x="57" y="132"/>
                                    </a:cubicBezTo>
                                    <a:cubicBezTo>
                                      <a:pt x="58" y="132"/>
                                      <a:pt x="59" y="133"/>
                                      <a:pt x="59" y="135"/>
                                    </a:cubicBezTo>
                                    <a:cubicBezTo>
                                      <a:pt x="59" y="155"/>
                                      <a:pt x="59" y="155"/>
                                      <a:pt x="59" y="155"/>
                                    </a:cubicBezTo>
                                    <a:cubicBezTo>
                                      <a:pt x="59" y="156"/>
                                      <a:pt x="58" y="157"/>
                                      <a:pt x="57" y="157"/>
                                    </a:cubicBezTo>
                                    <a:lnTo>
                                      <a:pt x="45" y="15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2" name="Freeform 17">
                              <a:extLst>
                                <a:ext uri="{FF2B5EF4-FFF2-40B4-BE49-F238E27FC236}">
                                  <a16:creationId xmlns:a16="http://schemas.microsoft.com/office/drawing/2014/main" id="{9E5DF055-BCD6-4BAB-B7AB-E8BCF38053EB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6514203" y="297211"/>
                                <a:ext cx="157193" cy="225881"/>
                              </a:xfrm>
                              <a:custGeom>
                                <a:avLst/>
                                <a:gdLst>
                                  <a:gd name="T0" fmla="*/ 3 w 85"/>
                                  <a:gd name="T1" fmla="*/ 122 h 122"/>
                                  <a:gd name="T2" fmla="*/ 0 w 85"/>
                                  <a:gd name="T3" fmla="*/ 119 h 122"/>
                                  <a:gd name="T4" fmla="*/ 0 w 85"/>
                                  <a:gd name="T5" fmla="*/ 5 h 122"/>
                                  <a:gd name="T6" fmla="*/ 3 w 85"/>
                                  <a:gd name="T7" fmla="*/ 3 h 122"/>
                                  <a:gd name="T8" fmla="*/ 25 w 85"/>
                                  <a:gd name="T9" fmla="*/ 3 h 122"/>
                                  <a:gd name="T10" fmla="*/ 28 w 85"/>
                                  <a:gd name="T11" fmla="*/ 5 h 122"/>
                                  <a:gd name="T12" fmla="*/ 28 w 85"/>
                                  <a:gd name="T13" fmla="*/ 15 h 122"/>
                                  <a:gd name="T14" fmla="*/ 28 w 85"/>
                                  <a:gd name="T15" fmla="*/ 15 h 122"/>
                                  <a:gd name="T16" fmla="*/ 59 w 85"/>
                                  <a:gd name="T17" fmla="*/ 0 h 122"/>
                                  <a:gd name="T18" fmla="*/ 84 w 85"/>
                                  <a:gd name="T19" fmla="*/ 10 h 122"/>
                                  <a:gd name="T20" fmla="*/ 84 w 85"/>
                                  <a:gd name="T21" fmla="*/ 14 h 122"/>
                                  <a:gd name="T22" fmla="*/ 71 w 85"/>
                                  <a:gd name="T23" fmla="*/ 30 h 122"/>
                                  <a:gd name="T24" fmla="*/ 68 w 85"/>
                                  <a:gd name="T25" fmla="*/ 30 h 122"/>
                                  <a:gd name="T26" fmla="*/ 50 w 85"/>
                                  <a:gd name="T27" fmla="*/ 25 h 122"/>
                                  <a:gd name="T28" fmla="*/ 28 w 85"/>
                                  <a:gd name="T29" fmla="*/ 55 h 122"/>
                                  <a:gd name="T30" fmla="*/ 28 w 85"/>
                                  <a:gd name="T31" fmla="*/ 119 h 122"/>
                                  <a:gd name="T32" fmla="*/ 25 w 85"/>
                                  <a:gd name="T33" fmla="*/ 122 h 122"/>
                                  <a:gd name="T34" fmla="*/ 3 w 85"/>
                                  <a:gd name="T35" fmla="*/ 122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85" h="122">
                                    <a:moveTo>
                                      <a:pt x="3" y="122"/>
                                    </a:moveTo>
                                    <a:cubicBezTo>
                                      <a:pt x="1" y="122"/>
                                      <a:pt x="0" y="121"/>
                                      <a:pt x="0" y="119"/>
                                    </a:cubicBezTo>
                                    <a:cubicBezTo>
                                      <a:pt x="0" y="5"/>
                                      <a:pt x="0" y="5"/>
                                      <a:pt x="0" y="5"/>
                                    </a:cubicBezTo>
                                    <a:cubicBezTo>
                                      <a:pt x="0" y="4"/>
                                      <a:pt x="1" y="3"/>
                                      <a:pt x="3" y="3"/>
                                    </a:cubicBezTo>
                                    <a:cubicBezTo>
                                      <a:pt x="25" y="3"/>
                                      <a:pt x="25" y="3"/>
                                      <a:pt x="25" y="3"/>
                                    </a:cubicBezTo>
                                    <a:cubicBezTo>
                                      <a:pt x="27" y="3"/>
                                      <a:pt x="28" y="4"/>
                                      <a:pt x="28" y="5"/>
                                    </a:cubicBezTo>
                                    <a:cubicBezTo>
                                      <a:pt x="28" y="15"/>
                                      <a:pt x="28" y="15"/>
                                      <a:pt x="28" y="15"/>
                                    </a:cubicBezTo>
                                    <a:cubicBezTo>
                                      <a:pt x="28" y="15"/>
                                      <a:pt x="28" y="15"/>
                                      <a:pt x="28" y="15"/>
                                    </a:cubicBezTo>
                                    <a:cubicBezTo>
                                      <a:pt x="34" y="6"/>
                                      <a:pt x="44" y="0"/>
                                      <a:pt x="59" y="0"/>
                                    </a:cubicBezTo>
                                    <a:cubicBezTo>
                                      <a:pt x="68" y="0"/>
                                      <a:pt x="78" y="4"/>
                                      <a:pt x="84" y="10"/>
                                    </a:cubicBezTo>
                                    <a:cubicBezTo>
                                      <a:pt x="85" y="11"/>
                                      <a:pt x="85" y="12"/>
                                      <a:pt x="84" y="14"/>
                                    </a:cubicBezTo>
                                    <a:cubicBezTo>
                                      <a:pt x="71" y="30"/>
                                      <a:pt x="71" y="30"/>
                                      <a:pt x="71" y="30"/>
                                    </a:cubicBezTo>
                                    <a:cubicBezTo>
                                      <a:pt x="70" y="31"/>
                                      <a:pt x="69" y="31"/>
                                      <a:pt x="68" y="30"/>
                                    </a:cubicBezTo>
                                    <a:cubicBezTo>
                                      <a:pt x="62" y="27"/>
                                      <a:pt x="57" y="25"/>
                                      <a:pt x="50" y="25"/>
                                    </a:cubicBezTo>
                                    <a:cubicBezTo>
                                      <a:pt x="35" y="25"/>
                                      <a:pt x="28" y="36"/>
                                      <a:pt x="28" y="55"/>
                                    </a:cubicBezTo>
                                    <a:cubicBezTo>
                                      <a:pt x="28" y="119"/>
                                      <a:pt x="28" y="119"/>
                                      <a:pt x="28" y="119"/>
                                    </a:cubicBezTo>
                                    <a:cubicBezTo>
                                      <a:pt x="28" y="121"/>
                                      <a:pt x="27" y="122"/>
                                      <a:pt x="25" y="122"/>
                                    </a:cubicBezTo>
                                    <a:lnTo>
                                      <a:pt x="3" y="12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3" name="フリーフォーム 83">
                              <a:extLst>
                                <a:ext uri="{FF2B5EF4-FFF2-40B4-BE49-F238E27FC236}">
                                  <a16:creationId xmlns:a16="http://schemas.microsoft.com/office/drawing/2014/main" id="{CC46E147-1EDD-41C5-8E63-6B6E5BD9598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6674036" y="297211"/>
                                <a:ext cx="184932" cy="229844"/>
                              </a:xfrm>
                              <a:custGeom>
                                <a:avLst/>
                                <a:gdLst>
                                  <a:gd name="connsiteX0" fmla="*/ 118286 w 222250"/>
                                  <a:gd name="connsiteY0" fmla="*/ 158750 h 276225"/>
                                  <a:gd name="connsiteX1" fmla="*/ 60325 w 222250"/>
                                  <a:gd name="connsiteY1" fmla="*/ 193982 h 276225"/>
                                  <a:gd name="connsiteX2" fmla="*/ 104910 w 222250"/>
                                  <a:gd name="connsiteY2" fmla="*/ 227012 h 276225"/>
                                  <a:gd name="connsiteX3" fmla="*/ 165100 w 222250"/>
                                  <a:gd name="connsiteY3" fmla="*/ 182972 h 276225"/>
                                  <a:gd name="connsiteX4" fmla="*/ 165100 w 222250"/>
                                  <a:gd name="connsiteY4" fmla="*/ 163154 h 276225"/>
                                  <a:gd name="connsiteX5" fmla="*/ 160642 w 222250"/>
                                  <a:gd name="connsiteY5" fmla="*/ 158750 h 276225"/>
                                  <a:gd name="connsiteX6" fmla="*/ 118286 w 222250"/>
                                  <a:gd name="connsiteY6" fmla="*/ 158750 h 276225"/>
                                  <a:gd name="connsiteX7" fmla="*/ 111125 w 222250"/>
                                  <a:gd name="connsiteY7" fmla="*/ 0 h 276225"/>
                                  <a:gd name="connsiteX8" fmla="*/ 222250 w 222250"/>
                                  <a:gd name="connsiteY8" fmla="*/ 93560 h 276225"/>
                                  <a:gd name="connsiteX9" fmla="*/ 222250 w 222250"/>
                                  <a:gd name="connsiteY9" fmla="*/ 265087 h 276225"/>
                                  <a:gd name="connsiteX10" fmla="*/ 215583 w 222250"/>
                                  <a:gd name="connsiteY10" fmla="*/ 271770 h 276225"/>
                                  <a:gd name="connsiteX11" fmla="*/ 171133 w 222250"/>
                                  <a:gd name="connsiteY11" fmla="*/ 271770 h 276225"/>
                                  <a:gd name="connsiteX12" fmla="*/ 164465 w 222250"/>
                                  <a:gd name="connsiteY12" fmla="*/ 265087 h 276225"/>
                                  <a:gd name="connsiteX13" fmla="*/ 164465 w 222250"/>
                                  <a:gd name="connsiteY13" fmla="*/ 247266 h 276225"/>
                                  <a:gd name="connsiteX14" fmla="*/ 88900 w 222250"/>
                                  <a:gd name="connsiteY14" fmla="*/ 276225 h 276225"/>
                                  <a:gd name="connsiteX15" fmla="*/ 0 w 222250"/>
                                  <a:gd name="connsiteY15" fmla="*/ 196031 h 276225"/>
                                  <a:gd name="connsiteX16" fmla="*/ 106680 w 222250"/>
                                  <a:gd name="connsiteY16" fmla="*/ 111381 h 276225"/>
                                  <a:gd name="connsiteX17" fmla="*/ 160020 w 222250"/>
                                  <a:gd name="connsiteY17" fmla="*/ 111381 h 276225"/>
                                  <a:gd name="connsiteX18" fmla="*/ 164465 w 222250"/>
                                  <a:gd name="connsiteY18" fmla="*/ 109153 h 276225"/>
                                  <a:gd name="connsiteX19" fmla="*/ 164465 w 222250"/>
                                  <a:gd name="connsiteY19" fmla="*/ 95788 h 276225"/>
                                  <a:gd name="connsiteX20" fmla="*/ 104458 w 222250"/>
                                  <a:gd name="connsiteY20" fmla="*/ 51235 h 276225"/>
                                  <a:gd name="connsiteX21" fmla="*/ 44450 w 222250"/>
                                  <a:gd name="connsiteY21" fmla="*/ 71284 h 276225"/>
                                  <a:gd name="connsiteX22" fmla="*/ 37782 w 222250"/>
                                  <a:gd name="connsiteY22" fmla="*/ 69056 h 276225"/>
                                  <a:gd name="connsiteX23" fmla="*/ 15557 w 222250"/>
                                  <a:gd name="connsiteY23" fmla="*/ 33414 h 276225"/>
                                  <a:gd name="connsiteX24" fmla="*/ 17780 w 222250"/>
                                  <a:gd name="connsiteY24" fmla="*/ 26731 h 276225"/>
                                  <a:gd name="connsiteX25" fmla="*/ 111125 w 222250"/>
                                  <a:gd name="connsiteY25" fmla="*/ 0 h 276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</a:cxnLst>
                                <a:rect l="l" t="t" r="r" b="b"/>
                                <a:pathLst>
                                  <a:path w="222250" h="276225">
                                    <a:moveTo>
                                      <a:pt x="118286" y="158750"/>
                                    </a:moveTo>
                                    <a:cubicBezTo>
                                      <a:pt x="78159" y="158750"/>
                                      <a:pt x="60325" y="169760"/>
                                      <a:pt x="60325" y="193982"/>
                                    </a:cubicBezTo>
                                    <a:cubicBezTo>
                                      <a:pt x="60325" y="216002"/>
                                      <a:pt x="75930" y="227012"/>
                                      <a:pt x="104910" y="227012"/>
                                    </a:cubicBezTo>
                                    <a:cubicBezTo>
                                      <a:pt x="142807" y="227012"/>
                                      <a:pt x="165100" y="211598"/>
                                      <a:pt x="165100" y="182972"/>
                                    </a:cubicBezTo>
                                    <a:cubicBezTo>
                                      <a:pt x="165100" y="163154"/>
                                      <a:pt x="165100" y="163154"/>
                                      <a:pt x="165100" y="163154"/>
                                    </a:cubicBezTo>
                                    <a:cubicBezTo>
                                      <a:pt x="165100" y="160952"/>
                                      <a:pt x="162871" y="158750"/>
                                      <a:pt x="160642" y="158750"/>
                                    </a:cubicBezTo>
                                    <a:cubicBezTo>
                                      <a:pt x="118286" y="158750"/>
                                      <a:pt x="118286" y="158750"/>
                                      <a:pt x="118286" y="158750"/>
                                    </a:cubicBezTo>
                                    <a:close/>
                                    <a:moveTo>
                                      <a:pt x="111125" y="0"/>
                                    </a:moveTo>
                                    <a:cubicBezTo>
                                      <a:pt x="193358" y="0"/>
                                      <a:pt x="222250" y="26731"/>
                                      <a:pt x="222250" y="93560"/>
                                    </a:cubicBezTo>
                                    <a:cubicBezTo>
                                      <a:pt x="222250" y="265087"/>
                                      <a:pt x="222250" y="265087"/>
                                      <a:pt x="222250" y="265087"/>
                                    </a:cubicBezTo>
                                    <a:cubicBezTo>
                                      <a:pt x="222250" y="269542"/>
                                      <a:pt x="220028" y="271770"/>
                                      <a:pt x="215583" y="271770"/>
                                    </a:cubicBezTo>
                                    <a:lnTo>
                                      <a:pt x="171133" y="271770"/>
                                    </a:lnTo>
                                    <a:cubicBezTo>
                                      <a:pt x="166688" y="271770"/>
                                      <a:pt x="164465" y="269542"/>
                                      <a:pt x="164465" y="265087"/>
                                    </a:cubicBezTo>
                                    <a:cubicBezTo>
                                      <a:pt x="164465" y="247266"/>
                                      <a:pt x="164465" y="247266"/>
                                      <a:pt x="164465" y="247266"/>
                                    </a:cubicBezTo>
                                    <a:cubicBezTo>
                                      <a:pt x="151130" y="265087"/>
                                      <a:pt x="126683" y="276225"/>
                                      <a:pt x="88900" y="276225"/>
                                    </a:cubicBezTo>
                                    <a:cubicBezTo>
                                      <a:pt x="42227" y="276225"/>
                                      <a:pt x="0" y="251721"/>
                                      <a:pt x="0" y="196031"/>
                                    </a:cubicBezTo>
                                    <a:cubicBezTo>
                                      <a:pt x="0" y="138112"/>
                                      <a:pt x="42227" y="111381"/>
                                      <a:pt x="106680" y="111381"/>
                                    </a:cubicBezTo>
                                    <a:cubicBezTo>
                                      <a:pt x="160020" y="111381"/>
                                      <a:pt x="160020" y="111381"/>
                                      <a:pt x="160020" y="111381"/>
                                    </a:cubicBezTo>
                                    <a:cubicBezTo>
                                      <a:pt x="162243" y="111381"/>
                                      <a:pt x="164465" y="111381"/>
                                      <a:pt x="164465" y="109153"/>
                                    </a:cubicBezTo>
                                    <a:cubicBezTo>
                                      <a:pt x="164465" y="95788"/>
                                      <a:pt x="164465" y="95788"/>
                                      <a:pt x="164465" y="95788"/>
                                    </a:cubicBezTo>
                                    <a:cubicBezTo>
                                      <a:pt x="164465" y="66829"/>
                                      <a:pt x="148908" y="51235"/>
                                      <a:pt x="104458" y="51235"/>
                                    </a:cubicBezTo>
                                    <a:cubicBezTo>
                                      <a:pt x="75565" y="51235"/>
                                      <a:pt x="57785" y="60146"/>
                                      <a:pt x="44450" y="71284"/>
                                    </a:cubicBezTo>
                                    <a:cubicBezTo>
                                      <a:pt x="42227" y="73511"/>
                                      <a:pt x="40005" y="71284"/>
                                      <a:pt x="37782" y="69056"/>
                                    </a:cubicBezTo>
                                    <a:cubicBezTo>
                                      <a:pt x="15557" y="33414"/>
                                      <a:pt x="15557" y="33414"/>
                                      <a:pt x="15557" y="33414"/>
                                    </a:cubicBezTo>
                                    <a:cubicBezTo>
                                      <a:pt x="15557" y="31187"/>
                                      <a:pt x="15557" y="26731"/>
                                      <a:pt x="17780" y="26731"/>
                                    </a:cubicBezTo>
                                    <a:cubicBezTo>
                                      <a:pt x="40005" y="11138"/>
                                      <a:pt x="68898" y="0"/>
                                      <a:pt x="111125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" name="Freeform 20">
                              <a:extLst>
                                <a:ext uri="{FF2B5EF4-FFF2-40B4-BE49-F238E27FC236}">
                                  <a16:creationId xmlns:a16="http://schemas.microsoft.com/office/drawing/2014/main" id="{1FF74A79-923A-4E08-9F2E-E01D7D1227B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6895955" y="233806"/>
                                <a:ext cx="109639" cy="291928"/>
                              </a:xfrm>
                              <a:custGeom>
                                <a:avLst/>
                                <a:gdLst>
                                  <a:gd name="T0" fmla="*/ 44 w 59"/>
                                  <a:gd name="T1" fmla="*/ 157 h 157"/>
                                  <a:gd name="T2" fmla="*/ 11 w 59"/>
                                  <a:gd name="T3" fmla="*/ 122 h 157"/>
                                  <a:gd name="T4" fmla="*/ 11 w 59"/>
                                  <a:gd name="T5" fmla="*/ 60 h 157"/>
                                  <a:gd name="T6" fmla="*/ 10 w 59"/>
                                  <a:gd name="T7" fmla="*/ 58 h 157"/>
                                  <a:gd name="T8" fmla="*/ 2 w 59"/>
                                  <a:gd name="T9" fmla="*/ 58 h 157"/>
                                  <a:gd name="T10" fmla="*/ 0 w 59"/>
                                  <a:gd name="T11" fmla="*/ 56 h 157"/>
                                  <a:gd name="T12" fmla="*/ 0 w 59"/>
                                  <a:gd name="T13" fmla="*/ 39 h 157"/>
                                  <a:gd name="T14" fmla="*/ 2 w 59"/>
                                  <a:gd name="T15" fmla="*/ 37 h 157"/>
                                  <a:gd name="T16" fmla="*/ 10 w 59"/>
                                  <a:gd name="T17" fmla="*/ 37 h 157"/>
                                  <a:gd name="T18" fmla="*/ 11 w 59"/>
                                  <a:gd name="T19" fmla="*/ 35 h 157"/>
                                  <a:gd name="T20" fmla="*/ 11 w 59"/>
                                  <a:gd name="T21" fmla="*/ 3 h 157"/>
                                  <a:gd name="T22" fmla="*/ 14 w 59"/>
                                  <a:gd name="T23" fmla="*/ 0 h 157"/>
                                  <a:gd name="T24" fmla="*/ 37 w 59"/>
                                  <a:gd name="T25" fmla="*/ 0 h 157"/>
                                  <a:gd name="T26" fmla="*/ 39 w 59"/>
                                  <a:gd name="T27" fmla="*/ 3 h 157"/>
                                  <a:gd name="T28" fmla="*/ 39 w 59"/>
                                  <a:gd name="T29" fmla="*/ 35 h 157"/>
                                  <a:gd name="T30" fmla="*/ 41 w 59"/>
                                  <a:gd name="T31" fmla="*/ 37 h 157"/>
                                  <a:gd name="T32" fmla="*/ 56 w 59"/>
                                  <a:gd name="T33" fmla="*/ 37 h 157"/>
                                  <a:gd name="T34" fmla="*/ 59 w 59"/>
                                  <a:gd name="T35" fmla="*/ 39 h 157"/>
                                  <a:gd name="T36" fmla="*/ 59 w 59"/>
                                  <a:gd name="T37" fmla="*/ 56 h 157"/>
                                  <a:gd name="T38" fmla="*/ 56 w 59"/>
                                  <a:gd name="T39" fmla="*/ 58 h 157"/>
                                  <a:gd name="T40" fmla="*/ 41 w 59"/>
                                  <a:gd name="T41" fmla="*/ 58 h 157"/>
                                  <a:gd name="T42" fmla="*/ 39 w 59"/>
                                  <a:gd name="T43" fmla="*/ 60 h 157"/>
                                  <a:gd name="T44" fmla="*/ 39 w 59"/>
                                  <a:gd name="T45" fmla="*/ 121 h 157"/>
                                  <a:gd name="T46" fmla="*/ 50 w 59"/>
                                  <a:gd name="T47" fmla="*/ 132 h 157"/>
                                  <a:gd name="T48" fmla="*/ 56 w 59"/>
                                  <a:gd name="T49" fmla="*/ 132 h 157"/>
                                  <a:gd name="T50" fmla="*/ 59 w 59"/>
                                  <a:gd name="T51" fmla="*/ 135 h 157"/>
                                  <a:gd name="T52" fmla="*/ 59 w 59"/>
                                  <a:gd name="T53" fmla="*/ 155 h 157"/>
                                  <a:gd name="T54" fmla="*/ 56 w 59"/>
                                  <a:gd name="T55" fmla="*/ 157 h 157"/>
                                  <a:gd name="T56" fmla="*/ 44 w 59"/>
                                  <a:gd name="T57" fmla="*/ 157 h 15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59" h="157">
                                    <a:moveTo>
                                      <a:pt x="44" y="157"/>
                                    </a:moveTo>
                                    <a:cubicBezTo>
                                      <a:pt x="21" y="157"/>
                                      <a:pt x="11" y="146"/>
                                      <a:pt x="11" y="122"/>
                                    </a:cubicBezTo>
                                    <a:cubicBezTo>
                                      <a:pt x="11" y="60"/>
                                      <a:pt x="11" y="60"/>
                                      <a:pt x="11" y="60"/>
                                    </a:cubicBezTo>
                                    <a:cubicBezTo>
                                      <a:pt x="11" y="59"/>
                                      <a:pt x="11" y="58"/>
                                      <a:pt x="10" y="58"/>
                                    </a:cubicBezTo>
                                    <a:cubicBezTo>
                                      <a:pt x="2" y="58"/>
                                      <a:pt x="2" y="58"/>
                                      <a:pt x="2" y="58"/>
                                    </a:cubicBezTo>
                                    <a:cubicBezTo>
                                      <a:pt x="1" y="58"/>
                                      <a:pt x="0" y="57"/>
                                      <a:pt x="0" y="56"/>
                                    </a:cubicBezTo>
                                    <a:cubicBezTo>
                                      <a:pt x="0" y="39"/>
                                      <a:pt x="0" y="39"/>
                                      <a:pt x="0" y="39"/>
                                    </a:cubicBezTo>
                                    <a:cubicBezTo>
                                      <a:pt x="0" y="38"/>
                                      <a:pt x="1" y="37"/>
                                      <a:pt x="2" y="37"/>
                                    </a:cubicBezTo>
                                    <a:cubicBezTo>
                                      <a:pt x="10" y="37"/>
                                      <a:pt x="10" y="37"/>
                                      <a:pt x="10" y="37"/>
                                    </a:cubicBezTo>
                                    <a:cubicBezTo>
                                      <a:pt x="11" y="37"/>
                                      <a:pt x="11" y="36"/>
                                      <a:pt x="11" y="35"/>
                                    </a:cubicBezTo>
                                    <a:cubicBezTo>
                                      <a:pt x="11" y="3"/>
                                      <a:pt x="11" y="3"/>
                                      <a:pt x="11" y="3"/>
                                    </a:cubicBezTo>
                                    <a:cubicBezTo>
                                      <a:pt x="11" y="1"/>
                                      <a:pt x="13" y="0"/>
                                      <a:pt x="14" y="0"/>
                                    </a:cubicBezTo>
                                    <a:cubicBezTo>
                                      <a:pt x="37" y="0"/>
                                      <a:pt x="37" y="0"/>
                                      <a:pt x="37" y="0"/>
                                    </a:cubicBezTo>
                                    <a:cubicBezTo>
                                      <a:pt x="38" y="0"/>
                                      <a:pt x="39" y="1"/>
                                      <a:pt x="39" y="3"/>
                                    </a:cubicBezTo>
                                    <a:cubicBezTo>
                                      <a:pt x="39" y="35"/>
                                      <a:pt x="39" y="35"/>
                                      <a:pt x="39" y="35"/>
                                    </a:cubicBezTo>
                                    <a:cubicBezTo>
                                      <a:pt x="39" y="36"/>
                                      <a:pt x="40" y="37"/>
                                      <a:pt x="41" y="37"/>
                                    </a:cubicBezTo>
                                    <a:cubicBezTo>
                                      <a:pt x="56" y="37"/>
                                      <a:pt x="56" y="37"/>
                                      <a:pt x="56" y="37"/>
                                    </a:cubicBezTo>
                                    <a:cubicBezTo>
                                      <a:pt x="58" y="37"/>
                                      <a:pt x="59" y="38"/>
                                      <a:pt x="59" y="39"/>
                                    </a:cubicBezTo>
                                    <a:cubicBezTo>
                                      <a:pt x="59" y="56"/>
                                      <a:pt x="59" y="56"/>
                                      <a:pt x="59" y="56"/>
                                    </a:cubicBezTo>
                                    <a:cubicBezTo>
                                      <a:pt x="59" y="57"/>
                                      <a:pt x="58" y="58"/>
                                      <a:pt x="56" y="58"/>
                                    </a:cubicBezTo>
                                    <a:cubicBezTo>
                                      <a:pt x="41" y="58"/>
                                      <a:pt x="41" y="58"/>
                                      <a:pt x="41" y="58"/>
                                    </a:cubicBezTo>
                                    <a:cubicBezTo>
                                      <a:pt x="40" y="58"/>
                                      <a:pt x="39" y="59"/>
                                      <a:pt x="39" y="60"/>
                                    </a:cubicBezTo>
                                    <a:cubicBezTo>
                                      <a:pt x="39" y="121"/>
                                      <a:pt x="39" y="121"/>
                                      <a:pt x="39" y="121"/>
                                    </a:cubicBezTo>
                                    <a:cubicBezTo>
                                      <a:pt x="39" y="130"/>
                                      <a:pt x="43" y="132"/>
                                      <a:pt x="50" y="132"/>
                                    </a:cubicBezTo>
                                    <a:cubicBezTo>
                                      <a:pt x="56" y="132"/>
                                      <a:pt x="56" y="132"/>
                                      <a:pt x="56" y="132"/>
                                    </a:cubicBezTo>
                                    <a:cubicBezTo>
                                      <a:pt x="58" y="132"/>
                                      <a:pt x="59" y="133"/>
                                      <a:pt x="59" y="135"/>
                                    </a:cubicBezTo>
                                    <a:cubicBezTo>
                                      <a:pt x="59" y="155"/>
                                      <a:pt x="59" y="155"/>
                                      <a:pt x="59" y="155"/>
                                    </a:cubicBezTo>
                                    <a:cubicBezTo>
                                      <a:pt x="59" y="156"/>
                                      <a:pt x="58" y="157"/>
                                      <a:pt x="56" y="157"/>
                                    </a:cubicBezTo>
                                    <a:lnTo>
                                      <a:pt x="44" y="15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5" name="Freeform 21">
                              <a:extLst>
                                <a:ext uri="{FF2B5EF4-FFF2-40B4-BE49-F238E27FC236}">
                                  <a16:creationId xmlns:a16="http://schemas.microsoft.com/office/drawing/2014/main" id="{DC3C9B7D-B059-4D5A-B1F8-6D018CEA13BD}"/>
                                </a:ext>
                              </a:extLst>
                            </wps:cNvPr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051826" y="211350"/>
                                <a:ext cx="50196" cy="311742"/>
                              </a:xfrm>
                              <a:custGeom>
                                <a:avLst/>
                                <a:gdLst>
                                  <a:gd name="T0" fmla="*/ 2 w 27"/>
                                  <a:gd name="T1" fmla="*/ 26 h 168"/>
                                  <a:gd name="T2" fmla="*/ 0 w 27"/>
                                  <a:gd name="T3" fmla="*/ 24 h 168"/>
                                  <a:gd name="T4" fmla="*/ 0 w 27"/>
                                  <a:gd name="T5" fmla="*/ 2 h 168"/>
                                  <a:gd name="T6" fmla="*/ 2 w 27"/>
                                  <a:gd name="T7" fmla="*/ 0 h 168"/>
                                  <a:gd name="T8" fmla="*/ 25 w 27"/>
                                  <a:gd name="T9" fmla="*/ 0 h 168"/>
                                  <a:gd name="T10" fmla="*/ 27 w 27"/>
                                  <a:gd name="T11" fmla="*/ 2 h 168"/>
                                  <a:gd name="T12" fmla="*/ 27 w 27"/>
                                  <a:gd name="T13" fmla="*/ 24 h 168"/>
                                  <a:gd name="T14" fmla="*/ 25 w 27"/>
                                  <a:gd name="T15" fmla="*/ 26 h 168"/>
                                  <a:gd name="T16" fmla="*/ 2 w 27"/>
                                  <a:gd name="T17" fmla="*/ 26 h 168"/>
                                  <a:gd name="T18" fmla="*/ 2 w 27"/>
                                  <a:gd name="T19" fmla="*/ 168 h 168"/>
                                  <a:gd name="T20" fmla="*/ 0 w 27"/>
                                  <a:gd name="T21" fmla="*/ 165 h 168"/>
                                  <a:gd name="T22" fmla="*/ 0 w 27"/>
                                  <a:gd name="T23" fmla="*/ 51 h 168"/>
                                  <a:gd name="T24" fmla="*/ 2 w 27"/>
                                  <a:gd name="T25" fmla="*/ 49 h 168"/>
                                  <a:gd name="T26" fmla="*/ 25 w 27"/>
                                  <a:gd name="T27" fmla="*/ 49 h 168"/>
                                  <a:gd name="T28" fmla="*/ 27 w 27"/>
                                  <a:gd name="T29" fmla="*/ 51 h 168"/>
                                  <a:gd name="T30" fmla="*/ 27 w 27"/>
                                  <a:gd name="T31" fmla="*/ 165 h 168"/>
                                  <a:gd name="T32" fmla="*/ 25 w 27"/>
                                  <a:gd name="T33" fmla="*/ 168 h 168"/>
                                  <a:gd name="T34" fmla="*/ 2 w 27"/>
                                  <a:gd name="T35" fmla="*/ 168 h 1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27" h="168">
                                    <a:moveTo>
                                      <a:pt x="2" y="26"/>
                                    </a:moveTo>
                                    <a:cubicBezTo>
                                      <a:pt x="1" y="26"/>
                                      <a:pt x="0" y="25"/>
                                      <a:pt x="0" y="24"/>
                                    </a:cubicBezTo>
                                    <a:cubicBezTo>
                                      <a:pt x="0" y="2"/>
                                      <a:pt x="0" y="2"/>
                                      <a:pt x="0" y="2"/>
                                    </a:cubicBezTo>
                                    <a:cubicBezTo>
                                      <a:pt x="0" y="1"/>
                                      <a:pt x="1" y="0"/>
                                      <a:pt x="2" y="0"/>
                                    </a:cubicBezTo>
                                    <a:cubicBezTo>
                                      <a:pt x="25" y="0"/>
                                      <a:pt x="25" y="0"/>
                                      <a:pt x="25" y="0"/>
                                    </a:cubicBezTo>
                                    <a:cubicBezTo>
                                      <a:pt x="27" y="0"/>
                                      <a:pt x="27" y="1"/>
                                      <a:pt x="27" y="2"/>
                                    </a:cubicBezTo>
                                    <a:cubicBezTo>
                                      <a:pt x="27" y="24"/>
                                      <a:pt x="27" y="24"/>
                                      <a:pt x="27" y="24"/>
                                    </a:cubicBezTo>
                                    <a:cubicBezTo>
                                      <a:pt x="27" y="25"/>
                                      <a:pt x="27" y="26"/>
                                      <a:pt x="25" y="26"/>
                                    </a:cubicBezTo>
                                    <a:lnTo>
                                      <a:pt x="2" y="26"/>
                                    </a:lnTo>
                                    <a:close/>
                                    <a:moveTo>
                                      <a:pt x="2" y="168"/>
                                    </a:moveTo>
                                    <a:cubicBezTo>
                                      <a:pt x="1" y="168"/>
                                      <a:pt x="0" y="167"/>
                                      <a:pt x="0" y="165"/>
                                    </a:cubicBezTo>
                                    <a:cubicBezTo>
                                      <a:pt x="0" y="51"/>
                                      <a:pt x="0" y="51"/>
                                      <a:pt x="0" y="51"/>
                                    </a:cubicBezTo>
                                    <a:cubicBezTo>
                                      <a:pt x="0" y="50"/>
                                      <a:pt x="1" y="49"/>
                                      <a:pt x="2" y="49"/>
                                    </a:cubicBezTo>
                                    <a:cubicBezTo>
                                      <a:pt x="25" y="49"/>
                                      <a:pt x="25" y="49"/>
                                      <a:pt x="25" y="49"/>
                                    </a:cubicBezTo>
                                    <a:cubicBezTo>
                                      <a:pt x="27" y="49"/>
                                      <a:pt x="27" y="50"/>
                                      <a:pt x="27" y="51"/>
                                    </a:cubicBezTo>
                                    <a:cubicBezTo>
                                      <a:pt x="27" y="165"/>
                                      <a:pt x="27" y="165"/>
                                      <a:pt x="27" y="165"/>
                                    </a:cubicBezTo>
                                    <a:cubicBezTo>
                                      <a:pt x="27" y="167"/>
                                      <a:pt x="27" y="168"/>
                                      <a:pt x="25" y="168"/>
                                    </a:cubicBezTo>
                                    <a:lnTo>
                                      <a:pt x="2" y="16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6" name="Freeform 22">
                              <a:extLst>
                                <a:ext uri="{FF2B5EF4-FFF2-40B4-BE49-F238E27FC236}">
                                  <a16:creationId xmlns:a16="http://schemas.microsoft.com/office/drawing/2014/main" id="{31A114ED-6130-4E37-ABAA-12804C1C6416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7158823" y="297211"/>
                                <a:ext cx="187574" cy="225881"/>
                              </a:xfrm>
                              <a:custGeom>
                                <a:avLst/>
                                <a:gdLst>
                                  <a:gd name="T0" fmla="*/ 76 w 101"/>
                                  <a:gd name="T1" fmla="*/ 122 h 122"/>
                                  <a:gd name="T2" fmla="*/ 73 w 101"/>
                                  <a:gd name="T3" fmla="*/ 119 h 122"/>
                                  <a:gd name="T4" fmla="*/ 73 w 101"/>
                                  <a:gd name="T5" fmla="*/ 51 h 122"/>
                                  <a:gd name="T6" fmla="*/ 51 w 101"/>
                                  <a:gd name="T7" fmla="*/ 25 h 122"/>
                                  <a:gd name="T8" fmla="*/ 28 w 101"/>
                                  <a:gd name="T9" fmla="*/ 51 h 122"/>
                                  <a:gd name="T10" fmla="*/ 28 w 101"/>
                                  <a:gd name="T11" fmla="*/ 119 h 122"/>
                                  <a:gd name="T12" fmla="*/ 26 w 101"/>
                                  <a:gd name="T13" fmla="*/ 122 h 122"/>
                                  <a:gd name="T14" fmla="*/ 3 w 101"/>
                                  <a:gd name="T15" fmla="*/ 122 h 122"/>
                                  <a:gd name="T16" fmla="*/ 0 w 101"/>
                                  <a:gd name="T17" fmla="*/ 119 h 122"/>
                                  <a:gd name="T18" fmla="*/ 0 w 101"/>
                                  <a:gd name="T19" fmla="*/ 5 h 122"/>
                                  <a:gd name="T20" fmla="*/ 3 w 101"/>
                                  <a:gd name="T21" fmla="*/ 3 h 122"/>
                                  <a:gd name="T22" fmla="*/ 26 w 101"/>
                                  <a:gd name="T23" fmla="*/ 3 h 122"/>
                                  <a:gd name="T24" fmla="*/ 28 w 101"/>
                                  <a:gd name="T25" fmla="*/ 5 h 122"/>
                                  <a:gd name="T26" fmla="*/ 28 w 101"/>
                                  <a:gd name="T27" fmla="*/ 14 h 122"/>
                                  <a:gd name="T28" fmla="*/ 28 w 101"/>
                                  <a:gd name="T29" fmla="*/ 14 h 122"/>
                                  <a:gd name="T30" fmla="*/ 60 w 101"/>
                                  <a:gd name="T31" fmla="*/ 0 h 122"/>
                                  <a:gd name="T32" fmla="*/ 101 w 101"/>
                                  <a:gd name="T33" fmla="*/ 44 h 122"/>
                                  <a:gd name="T34" fmla="*/ 101 w 101"/>
                                  <a:gd name="T35" fmla="*/ 119 h 122"/>
                                  <a:gd name="T36" fmla="*/ 98 w 101"/>
                                  <a:gd name="T37" fmla="*/ 122 h 122"/>
                                  <a:gd name="T38" fmla="*/ 76 w 101"/>
                                  <a:gd name="T39" fmla="*/ 122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101" h="122">
                                    <a:moveTo>
                                      <a:pt x="76" y="122"/>
                                    </a:moveTo>
                                    <a:cubicBezTo>
                                      <a:pt x="74" y="122"/>
                                      <a:pt x="73" y="121"/>
                                      <a:pt x="73" y="119"/>
                                    </a:cubicBezTo>
                                    <a:cubicBezTo>
                                      <a:pt x="73" y="51"/>
                                      <a:pt x="73" y="51"/>
                                      <a:pt x="73" y="51"/>
                                    </a:cubicBezTo>
                                    <a:cubicBezTo>
                                      <a:pt x="73" y="35"/>
                                      <a:pt x="65" y="25"/>
                                      <a:pt x="51" y="25"/>
                                    </a:cubicBezTo>
                                    <a:cubicBezTo>
                                      <a:pt x="36" y="25"/>
                                      <a:pt x="28" y="35"/>
                                      <a:pt x="28" y="51"/>
                                    </a:cubicBezTo>
                                    <a:cubicBezTo>
                                      <a:pt x="28" y="119"/>
                                      <a:pt x="28" y="119"/>
                                      <a:pt x="28" y="119"/>
                                    </a:cubicBezTo>
                                    <a:cubicBezTo>
                                      <a:pt x="28" y="121"/>
                                      <a:pt x="27" y="122"/>
                                      <a:pt x="26" y="122"/>
                                    </a:cubicBezTo>
                                    <a:cubicBezTo>
                                      <a:pt x="3" y="122"/>
                                      <a:pt x="3" y="122"/>
                                      <a:pt x="3" y="122"/>
                                    </a:cubicBezTo>
                                    <a:cubicBezTo>
                                      <a:pt x="1" y="122"/>
                                      <a:pt x="0" y="121"/>
                                      <a:pt x="0" y="119"/>
                                    </a:cubicBezTo>
                                    <a:cubicBezTo>
                                      <a:pt x="0" y="5"/>
                                      <a:pt x="0" y="5"/>
                                      <a:pt x="0" y="5"/>
                                    </a:cubicBezTo>
                                    <a:cubicBezTo>
                                      <a:pt x="0" y="4"/>
                                      <a:pt x="1" y="3"/>
                                      <a:pt x="3" y="3"/>
                                    </a:cubicBezTo>
                                    <a:cubicBezTo>
                                      <a:pt x="26" y="3"/>
                                      <a:pt x="26" y="3"/>
                                      <a:pt x="26" y="3"/>
                                    </a:cubicBezTo>
                                    <a:cubicBezTo>
                                      <a:pt x="27" y="3"/>
                                      <a:pt x="28" y="4"/>
                                      <a:pt x="28" y="5"/>
                                    </a:cubicBezTo>
                                    <a:cubicBezTo>
                                      <a:pt x="28" y="14"/>
                                      <a:pt x="28" y="14"/>
                                      <a:pt x="28" y="14"/>
                                    </a:cubicBezTo>
                                    <a:cubicBezTo>
                                      <a:pt x="28" y="14"/>
                                      <a:pt x="28" y="14"/>
                                      <a:pt x="28" y="14"/>
                                    </a:cubicBezTo>
                                    <a:cubicBezTo>
                                      <a:pt x="33" y="7"/>
                                      <a:pt x="44" y="0"/>
                                      <a:pt x="60" y="0"/>
                                    </a:cubicBezTo>
                                    <a:cubicBezTo>
                                      <a:pt x="85" y="0"/>
                                      <a:pt x="101" y="19"/>
                                      <a:pt x="101" y="44"/>
                                    </a:cubicBezTo>
                                    <a:cubicBezTo>
                                      <a:pt x="101" y="119"/>
                                      <a:pt x="101" y="119"/>
                                      <a:pt x="101" y="119"/>
                                    </a:cubicBezTo>
                                    <a:cubicBezTo>
                                      <a:pt x="101" y="121"/>
                                      <a:pt x="100" y="122"/>
                                      <a:pt x="98" y="122"/>
                                    </a:cubicBezTo>
                                    <a:lnTo>
                                      <a:pt x="76" y="12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87" name="フリーフォーム 87">
                              <a:extLst>
                                <a:ext uri="{FF2B5EF4-FFF2-40B4-BE49-F238E27FC236}">
                                  <a16:creationId xmlns:a16="http://schemas.microsoft.com/office/drawing/2014/main" id="{B1E33001-27F1-41E5-B3FF-31ADFBB9BB4B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7384704" y="297211"/>
                                <a:ext cx="192858" cy="313063"/>
                              </a:xfrm>
                              <a:custGeom>
                                <a:avLst/>
                                <a:gdLst>
                                  <a:gd name="connsiteX0" fmla="*/ 115888 w 231775"/>
                                  <a:gd name="connsiteY0" fmla="*/ 55562 h 376237"/>
                                  <a:gd name="connsiteX1" fmla="*/ 68660 w 231775"/>
                                  <a:gd name="connsiteY1" fmla="*/ 89037 h 376237"/>
                                  <a:gd name="connsiteX2" fmla="*/ 61913 w 231775"/>
                                  <a:gd name="connsiteY2" fmla="*/ 131440 h 376237"/>
                                  <a:gd name="connsiteX3" fmla="*/ 68660 w 231775"/>
                                  <a:gd name="connsiteY3" fmla="*/ 176074 h 376237"/>
                                  <a:gd name="connsiteX4" fmla="*/ 115888 w 231775"/>
                                  <a:gd name="connsiteY4" fmla="*/ 209549 h 376237"/>
                                  <a:gd name="connsiteX5" fmla="*/ 163116 w 231775"/>
                                  <a:gd name="connsiteY5" fmla="*/ 176074 h 376237"/>
                                  <a:gd name="connsiteX6" fmla="*/ 169863 w 231775"/>
                                  <a:gd name="connsiteY6" fmla="*/ 131440 h 376237"/>
                                  <a:gd name="connsiteX7" fmla="*/ 163116 w 231775"/>
                                  <a:gd name="connsiteY7" fmla="*/ 89037 h 376237"/>
                                  <a:gd name="connsiteX8" fmla="*/ 115888 w 231775"/>
                                  <a:gd name="connsiteY8" fmla="*/ 55562 h 376237"/>
                                  <a:gd name="connsiteX9" fmla="*/ 100287 w 231775"/>
                                  <a:gd name="connsiteY9" fmla="*/ 0 h 376237"/>
                                  <a:gd name="connsiteX10" fmla="*/ 169374 w 231775"/>
                                  <a:gd name="connsiteY10" fmla="*/ 31168 h 376237"/>
                                  <a:gd name="connsiteX11" fmla="*/ 169374 w 231775"/>
                                  <a:gd name="connsiteY11" fmla="*/ 11131 h 376237"/>
                                  <a:gd name="connsiteX12" fmla="*/ 173831 w 231775"/>
                                  <a:gd name="connsiteY12" fmla="*/ 6679 h 376237"/>
                                  <a:gd name="connsiteX13" fmla="*/ 225089 w 231775"/>
                                  <a:gd name="connsiteY13" fmla="*/ 6679 h 376237"/>
                                  <a:gd name="connsiteX14" fmla="*/ 231775 w 231775"/>
                                  <a:gd name="connsiteY14" fmla="*/ 11131 h 376237"/>
                                  <a:gd name="connsiteX15" fmla="*/ 231775 w 231775"/>
                                  <a:gd name="connsiteY15" fmla="*/ 253793 h 376237"/>
                                  <a:gd name="connsiteX16" fmla="*/ 106973 w 231775"/>
                                  <a:gd name="connsiteY16" fmla="*/ 376237 h 376237"/>
                                  <a:gd name="connsiteX17" fmla="*/ 11143 w 231775"/>
                                  <a:gd name="connsiteY17" fmla="*/ 336164 h 376237"/>
                                  <a:gd name="connsiteX18" fmla="*/ 11143 w 231775"/>
                                  <a:gd name="connsiteY18" fmla="*/ 329486 h 376237"/>
                                  <a:gd name="connsiteX19" fmla="*/ 44572 w 231775"/>
                                  <a:gd name="connsiteY19" fmla="*/ 296092 h 376237"/>
                                  <a:gd name="connsiteX20" fmla="*/ 51258 w 231775"/>
                                  <a:gd name="connsiteY20" fmla="*/ 296092 h 376237"/>
                                  <a:gd name="connsiteX21" fmla="*/ 109202 w 231775"/>
                                  <a:gd name="connsiteY21" fmla="*/ 320581 h 376237"/>
                                  <a:gd name="connsiteX22" fmla="*/ 169374 w 231775"/>
                                  <a:gd name="connsiteY22" fmla="*/ 258246 h 376237"/>
                                  <a:gd name="connsiteX23" fmla="*/ 169374 w 231775"/>
                                  <a:gd name="connsiteY23" fmla="*/ 233757 h 376237"/>
                                  <a:gd name="connsiteX24" fmla="*/ 100287 w 231775"/>
                                  <a:gd name="connsiteY24" fmla="*/ 264924 h 376237"/>
                                  <a:gd name="connsiteX25" fmla="*/ 8914 w 231775"/>
                                  <a:gd name="connsiteY25" fmla="*/ 200363 h 376237"/>
                                  <a:gd name="connsiteX26" fmla="*/ 0 w 231775"/>
                                  <a:gd name="connsiteY26" fmla="*/ 131349 h 376237"/>
                                  <a:gd name="connsiteX27" fmla="*/ 8914 w 231775"/>
                                  <a:gd name="connsiteY27" fmla="*/ 64561 h 376237"/>
                                  <a:gd name="connsiteX28" fmla="*/ 100287 w 231775"/>
                                  <a:gd name="connsiteY28" fmla="*/ 0 h 37623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</a:cxnLst>
                                <a:rect l="l" t="t" r="r" b="b"/>
                                <a:pathLst>
                                  <a:path w="231775" h="376237">
                                    <a:moveTo>
                                      <a:pt x="115888" y="55562"/>
                                    </a:moveTo>
                                    <a:cubicBezTo>
                                      <a:pt x="91150" y="55562"/>
                                      <a:pt x="75407" y="66721"/>
                                      <a:pt x="68660" y="89037"/>
                                    </a:cubicBezTo>
                                    <a:cubicBezTo>
                                      <a:pt x="64162" y="100196"/>
                                      <a:pt x="61913" y="113586"/>
                                      <a:pt x="61913" y="131440"/>
                                    </a:cubicBezTo>
                                    <a:cubicBezTo>
                                      <a:pt x="61913" y="149293"/>
                                      <a:pt x="64162" y="162683"/>
                                      <a:pt x="68660" y="176074"/>
                                    </a:cubicBezTo>
                                    <a:cubicBezTo>
                                      <a:pt x="75407" y="198391"/>
                                      <a:pt x="91150" y="209549"/>
                                      <a:pt x="115888" y="209549"/>
                                    </a:cubicBezTo>
                                    <a:cubicBezTo>
                                      <a:pt x="140627" y="209549"/>
                                      <a:pt x="156369" y="198391"/>
                                      <a:pt x="163116" y="176074"/>
                                    </a:cubicBezTo>
                                    <a:cubicBezTo>
                                      <a:pt x="167614" y="162683"/>
                                      <a:pt x="169863" y="149293"/>
                                      <a:pt x="169863" y="131440"/>
                                    </a:cubicBezTo>
                                    <a:cubicBezTo>
                                      <a:pt x="169863" y="113586"/>
                                      <a:pt x="167614" y="100196"/>
                                      <a:pt x="163116" y="89037"/>
                                    </a:cubicBezTo>
                                    <a:cubicBezTo>
                                      <a:pt x="156369" y="66721"/>
                                      <a:pt x="140627" y="55562"/>
                                      <a:pt x="115888" y="55562"/>
                                    </a:cubicBezTo>
                                    <a:close/>
                                    <a:moveTo>
                                      <a:pt x="100287" y="0"/>
                                    </a:moveTo>
                                    <a:cubicBezTo>
                                      <a:pt x="133716" y="0"/>
                                      <a:pt x="156002" y="11131"/>
                                      <a:pt x="169374" y="31168"/>
                                    </a:cubicBezTo>
                                    <a:cubicBezTo>
                                      <a:pt x="169374" y="11131"/>
                                      <a:pt x="169374" y="11131"/>
                                      <a:pt x="169374" y="11131"/>
                                    </a:cubicBezTo>
                                    <a:cubicBezTo>
                                      <a:pt x="169374" y="8905"/>
                                      <a:pt x="171603" y="6679"/>
                                      <a:pt x="173831" y="6679"/>
                                    </a:cubicBezTo>
                                    <a:cubicBezTo>
                                      <a:pt x="225089" y="6679"/>
                                      <a:pt x="225089" y="6679"/>
                                      <a:pt x="225089" y="6679"/>
                                    </a:cubicBezTo>
                                    <a:cubicBezTo>
                                      <a:pt x="229546" y="6679"/>
                                      <a:pt x="231775" y="8905"/>
                                      <a:pt x="231775" y="11131"/>
                                    </a:cubicBezTo>
                                    <a:cubicBezTo>
                                      <a:pt x="231775" y="253793"/>
                                      <a:pt x="231775" y="253793"/>
                                      <a:pt x="231775" y="253793"/>
                                    </a:cubicBezTo>
                                    <a:cubicBezTo>
                                      <a:pt x="231775" y="329486"/>
                                      <a:pt x="187203" y="376237"/>
                                      <a:pt x="106973" y="376237"/>
                                    </a:cubicBezTo>
                                    <a:cubicBezTo>
                                      <a:pt x="69087" y="376237"/>
                                      <a:pt x="31200" y="360653"/>
                                      <a:pt x="11143" y="336164"/>
                                    </a:cubicBezTo>
                                    <a:cubicBezTo>
                                      <a:pt x="8914" y="333938"/>
                                      <a:pt x="8914" y="331712"/>
                                      <a:pt x="11143" y="329486"/>
                                    </a:cubicBezTo>
                                    <a:cubicBezTo>
                                      <a:pt x="44572" y="296092"/>
                                      <a:pt x="44572" y="296092"/>
                                      <a:pt x="44572" y="296092"/>
                                    </a:cubicBezTo>
                                    <a:cubicBezTo>
                                      <a:pt x="46801" y="293866"/>
                                      <a:pt x="49029" y="293866"/>
                                      <a:pt x="51258" y="296092"/>
                                    </a:cubicBezTo>
                                    <a:cubicBezTo>
                                      <a:pt x="69087" y="311676"/>
                                      <a:pt x="86916" y="320581"/>
                                      <a:pt x="109202" y="320581"/>
                                    </a:cubicBezTo>
                                    <a:cubicBezTo>
                                      <a:pt x="151545" y="320581"/>
                                      <a:pt x="169374" y="298318"/>
                                      <a:pt x="169374" y="258246"/>
                                    </a:cubicBezTo>
                                    <a:cubicBezTo>
                                      <a:pt x="169374" y="233757"/>
                                      <a:pt x="169374" y="233757"/>
                                      <a:pt x="169374" y="233757"/>
                                    </a:cubicBezTo>
                                    <a:cubicBezTo>
                                      <a:pt x="156002" y="251567"/>
                                      <a:pt x="133716" y="264924"/>
                                      <a:pt x="100287" y="264924"/>
                                    </a:cubicBezTo>
                                    <a:cubicBezTo>
                                      <a:pt x="55715" y="264924"/>
                                      <a:pt x="22286" y="240436"/>
                                      <a:pt x="8914" y="200363"/>
                                    </a:cubicBezTo>
                                    <a:cubicBezTo>
                                      <a:pt x="2229" y="180327"/>
                                      <a:pt x="0" y="160290"/>
                                      <a:pt x="0" y="131349"/>
                                    </a:cubicBezTo>
                                    <a:cubicBezTo>
                                      <a:pt x="0" y="102408"/>
                                      <a:pt x="2229" y="84598"/>
                                      <a:pt x="8914" y="64561"/>
                                    </a:cubicBezTo>
                                    <a:cubicBezTo>
                                      <a:pt x="22286" y="22263"/>
                                      <a:pt x="55715" y="0"/>
                                      <a:pt x="100287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8" name="フリーフォーム 88">
                              <a:extLst>
                                <a:ext uri="{FF2B5EF4-FFF2-40B4-BE49-F238E27FC236}">
                                  <a16:creationId xmlns:a16="http://schemas.microsoft.com/office/drawing/2014/main" id="{ADB76966-F6E9-48D0-9B42-D24C3519B59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7729471" y="297211"/>
                                <a:ext cx="171723" cy="229844"/>
                              </a:xfrm>
                              <a:custGeom>
                                <a:avLst/>
                                <a:gdLst>
                                  <a:gd name="connsiteX0" fmla="*/ 106022 w 206375"/>
                                  <a:gd name="connsiteY0" fmla="*/ 150812 h 276225"/>
                                  <a:gd name="connsiteX1" fmla="*/ 39687 w 206375"/>
                                  <a:gd name="connsiteY1" fmla="*/ 195587 h 276225"/>
                                  <a:gd name="connsiteX2" fmla="*/ 97177 w 206375"/>
                                  <a:gd name="connsiteY2" fmla="*/ 238124 h 276225"/>
                                  <a:gd name="connsiteX3" fmla="*/ 163512 w 206375"/>
                                  <a:gd name="connsiteY3" fmla="*/ 186632 h 276225"/>
                                  <a:gd name="connsiteX4" fmla="*/ 163512 w 206375"/>
                                  <a:gd name="connsiteY4" fmla="*/ 150812 h 276225"/>
                                  <a:gd name="connsiteX5" fmla="*/ 106516 w 206375"/>
                                  <a:gd name="connsiteY5" fmla="*/ 0 h 276225"/>
                                  <a:gd name="connsiteX6" fmla="*/ 206375 w 206375"/>
                                  <a:gd name="connsiteY6" fmla="*/ 91332 h 276225"/>
                                  <a:gd name="connsiteX7" fmla="*/ 206375 w 206375"/>
                                  <a:gd name="connsiteY7" fmla="*/ 260632 h 276225"/>
                                  <a:gd name="connsiteX8" fmla="*/ 195280 w 206375"/>
                                  <a:gd name="connsiteY8" fmla="*/ 271770 h 276225"/>
                                  <a:gd name="connsiteX9" fmla="*/ 177527 w 206375"/>
                                  <a:gd name="connsiteY9" fmla="*/ 271770 h 276225"/>
                                  <a:gd name="connsiteX10" fmla="*/ 166432 w 206375"/>
                                  <a:gd name="connsiteY10" fmla="*/ 260632 h 276225"/>
                                  <a:gd name="connsiteX11" fmla="*/ 166432 w 206375"/>
                                  <a:gd name="connsiteY11" fmla="*/ 251721 h 276225"/>
                                  <a:gd name="connsiteX12" fmla="*/ 90983 w 206375"/>
                                  <a:gd name="connsiteY12" fmla="*/ 276225 h 276225"/>
                                  <a:gd name="connsiteX13" fmla="*/ 0 w 206375"/>
                                  <a:gd name="connsiteY13" fmla="*/ 196031 h 276225"/>
                                  <a:gd name="connsiteX14" fmla="*/ 102078 w 206375"/>
                                  <a:gd name="connsiteY14" fmla="*/ 113609 h 276225"/>
                                  <a:gd name="connsiteX15" fmla="*/ 164212 w 206375"/>
                                  <a:gd name="connsiteY15" fmla="*/ 113609 h 276225"/>
                                  <a:gd name="connsiteX16" fmla="*/ 164212 w 206375"/>
                                  <a:gd name="connsiteY16" fmla="*/ 91332 h 276225"/>
                                  <a:gd name="connsiteX17" fmla="*/ 104297 w 206375"/>
                                  <a:gd name="connsiteY17" fmla="*/ 40097 h 276225"/>
                                  <a:gd name="connsiteX18" fmla="*/ 44382 w 206375"/>
                                  <a:gd name="connsiteY18" fmla="*/ 57918 h 276225"/>
                                  <a:gd name="connsiteX19" fmla="*/ 26629 w 206375"/>
                                  <a:gd name="connsiteY19" fmla="*/ 55690 h 276225"/>
                                  <a:gd name="connsiteX20" fmla="*/ 17753 w 206375"/>
                                  <a:gd name="connsiteY20" fmla="*/ 42325 h 276225"/>
                                  <a:gd name="connsiteX21" fmla="*/ 19972 w 206375"/>
                                  <a:gd name="connsiteY21" fmla="*/ 26731 h 276225"/>
                                  <a:gd name="connsiteX22" fmla="*/ 106516 w 206375"/>
                                  <a:gd name="connsiteY22" fmla="*/ 0 h 276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</a:cxnLst>
                                <a:rect l="l" t="t" r="r" b="b"/>
                                <a:pathLst>
                                  <a:path w="206375" h="276225">
                                    <a:moveTo>
                                      <a:pt x="106022" y="150812"/>
                                    </a:moveTo>
                                    <a:cubicBezTo>
                                      <a:pt x="48532" y="150812"/>
                                      <a:pt x="39687" y="173200"/>
                                      <a:pt x="39687" y="195587"/>
                                    </a:cubicBezTo>
                                    <a:cubicBezTo>
                                      <a:pt x="39687" y="229169"/>
                                      <a:pt x="70643" y="238124"/>
                                      <a:pt x="97177" y="238124"/>
                                    </a:cubicBezTo>
                                    <a:cubicBezTo>
                                      <a:pt x="136978" y="238124"/>
                                      <a:pt x="163512" y="217975"/>
                                      <a:pt x="163512" y="186632"/>
                                    </a:cubicBezTo>
                                    <a:cubicBezTo>
                                      <a:pt x="163512" y="186632"/>
                                      <a:pt x="163512" y="186632"/>
                                      <a:pt x="163512" y="150812"/>
                                    </a:cubicBezTo>
                                    <a:close/>
                                    <a:moveTo>
                                      <a:pt x="106516" y="0"/>
                                    </a:moveTo>
                                    <a:cubicBezTo>
                                      <a:pt x="177527" y="0"/>
                                      <a:pt x="206375" y="26731"/>
                                      <a:pt x="206375" y="91332"/>
                                    </a:cubicBezTo>
                                    <a:cubicBezTo>
                                      <a:pt x="206375" y="91332"/>
                                      <a:pt x="206375" y="91332"/>
                                      <a:pt x="206375" y="260632"/>
                                    </a:cubicBezTo>
                                    <a:cubicBezTo>
                                      <a:pt x="206375" y="265087"/>
                                      <a:pt x="201937" y="271770"/>
                                      <a:pt x="195280" y="271770"/>
                                    </a:cubicBezTo>
                                    <a:cubicBezTo>
                                      <a:pt x="195280" y="271770"/>
                                      <a:pt x="195280" y="271770"/>
                                      <a:pt x="177527" y="271770"/>
                                    </a:cubicBezTo>
                                    <a:cubicBezTo>
                                      <a:pt x="170870" y="271770"/>
                                      <a:pt x="166432" y="265087"/>
                                      <a:pt x="166432" y="260632"/>
                                    </a:cubicBezTo>
                                    <a:cubicBezTo>
                                      <a:pt x="166432" y="260632"/>
                                      <a:pt x="166432" y="260632"/>
                                      <a:pt x="166432" y="251721"/>
                                    </a:cubicBezTo>
                                    <a:cubicBezTo>
                                      <a:pt x="148679" y="267315"/>
                                      <a:pt x="124269" y="276225"/>
                                      <a:pt x="90983" y="276225"/>
                                    </a:cubicBezTo>
                                    <a:cubicBezTo>
                                      <a:pt x="33286" y="276225"/>
                                      <a:pt x="0" y="245038"/>
                                      <a:pt x="0" y="196031"/>
                                    </a:cubicBezTo>
                                    <a:cubicBezTo>
                                      <a:pt x="0" y="158161"/>
                                      <a:pt x="17753" y="113609"/>
                                      <a:pt x="102078" y="113609"/>
                                    </a:cubicBezTo>
                                    <a:cubicBezTo>
                                      <a:pt x="102078" y="113609"/>
                                      <a:pt x="102078" y="113609"/>
                                      <a:pt x="164212" y="113609"/>
                                    </a:cubicBezTo>
                                    <a:cubicBezTo>
                                      <a:pt x="164212" y="113609"/>
                                      <a:pt x="164212" y="113609"/>
                                      <a:pt x="164212" y="91332"/>
                                    </a:cubicBezTo>
                                    <a:cubicBezTo>
                                      <a:pt x="164212" y="55690"/>
                                      <a:pt x="155336" y="40097"/>
                                      <a:pt x="104297" y="40097"/>
                                    </a:cubicBezTo>
                                    <a:cubicBezTo>
                                      <a:pt x="77668" y="40097"/>
                                      <a:pt x="59915" y="44552"/>
                                      <a:pt x="44382" y="57918"/>
                                    </a:cubicBezTo>
                                    <a:cubicBezTo>
                                      <a:pt x="37724" y="62373"/>
                                      <a:pt x="31067" y="60146"/>
                                      <a:pt x="26629" y="55690"/>
                                    </a:cubicBezTo>
                                    <a:cubicBezTo>
                                      <a:pt x="26629" y="55690"/>
                                      <a:pt x="26629" y="55690"/>
                                      <a:pt x="17753" y="42325"/>
                                    </a:cubicBezTo>
                                    <a:cubicBezTo>
                                      <a:pt x="13314" y="35642"/>
                                      <a:pt x="15534" y="31187"/>
                                      <a:pt x="19972" y="26731"/>
                                    </a:cubicBezTo>
                                    <a:cubicBezTo>
                                      <a:pt x="39944" y="8910"/>
                                      <a:pt x="71011" y="0"/>
                                      <a:pt x="106516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9" name="フリーフォーム 89">
                              <a:extLst>
                                <a:ext uri="{FF2B5EF4-FFF2-40B4-BE49-F238E27FC236}">
                                  <a16:creationId xmlns:a16="http://schemas.microsoft.com/office/drawing/2014/main" id="{25C07A98-7F7D-476F-8963-5DC677A70F42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071595" y="211350"/>
                                <a:ext cx="178328" cy="315705"/>
                              </a:xfrm>
                              <a:custGeom>
                                <a:avLst/>
                                <a:gdLst>
                                  <a:gd name="connsiteX0" fmla="*/ 106363 w 214313"/>
                                  <a:gd name="connsiteY0" fmla="*/ 142875 h 379412"/>
                                  <a:gd name="connsiteX1" fmla="*/ 46356 w 214313"/>
                                  <a:gd name="connsiteY1" fmla="*/ 183140 h 379412"/>
                                  <a:gd name="connsiteX2" fmla="*/ 39688 w 214313"/>
                                  <a:gd name="connsiteY2" fmla="*/ 241300 h 379412"/>
                                  <a:gd name="connsiteX3" fmla="*/ 46356 w 214313"/>
                                  <a:gd name="connsiteY3" fmla="*/ 299460 h 379412"/>
                                  <a:gd name="connsiteX4" fmla="*/ 106363 w 214313"/>
                                  <a:gd name="connsiteY4" fmla="*/ 339725 h 379412"/>
                                  <a:gd name="connsiteX5" fmla="*/ 166371 w 214313"/>
                                  <a:gd name="connsiteY5" fmla="*/ 299460 h 379412"/>
                                  <a:gd name="connsiteX6" fmla="*/ 173038 w 214313"/>
                                  <a:gd name="connsiteY6" fmla="*/ 241300 h 379412"/>
                                  <a:gd name="connsiteX7" fmla="*/ 166371 w 214313"/>
                                  <a:gd name="connsiteY7" fmla="*/ 183140 h 379412"/>
                                  <a:gd name="connsiteX8" fmla="*/ 106363 w 214313"/>
                                  <a:gd name="connsiteY8" fmla="*/ 142875 h 379412"/>
                                  <a:gd name="connsiteX9" fmla="*/ 11047 w 214313"/>
                                  <a:gd name="connsiteY9" fmla="*/ 0 h 379412"/>
                                  <a:gd name="connsiteX10" fmla="*/ 28722 w 214313"/>
                                  <a:gd name="connsiteY10" fmla="*/ 0 h 379412"/>
                                  <a:gd name="connsiteX11" fmla="*/ 39769 w 214313"/>
                                  <a:gd name="connsiteY11" fmla="*/ 11159 h 379412"/>
                                  <a:gd name="connsiteX12" fmla="*/ 39769 w 214313"/>
                                  <a:gd name="connsiteY12" fmla="*/ 131678 h 379412"/>
                                  <a:gd name="connsiteX13" fmla="*/ 112680 w 214313"/>
                                  <a:gd name="connsiteY13" fmla="*/ 102664 h 379412"/>
                                  <a:gd name="connsiteX14" fmla="*/ 205475 w 214313"/>
                                  <a:gd name="connsiteY14" fmla="*/ 167388 h 379412"/>
                                  <a:gd name="connsiteX15" fmla="*/ 214313 w 214313"/>
                                  <a:gd name="connsiteY15" fmla="*/ 241038 h 379412"/>
                                  <a:gd name="connsiteX16" fmla="*/ 205475 w 214313"/>
                                  <a:gd name="connsiteY16" fmla="*/ 314689 h 379412"/>
                                  <a:gd name="connsiteX17" fmla="*/ 112680 w 214313"/>
                                  <a:gd name="connsiteY17" fmla="*/ 379412 h 379412"/>
                                  <a:gd name="connsiteX18" fmla="*/ 39769 w 214313"/>
                                  <a:gd name="connsiteY18" fmla="*/ 350398 h 379412"/>
                                  <a:gd name="connsiteX19" fmla="*/ 39769 w 214313"/>
                                  <a:gd name="connsiteY19" fmla="*/ 363789 h 379412"/>
                                  <a:gd name="connsiteX20" fmla="*/ 28722 w 214313"/>
                                  <a:gd name="connsiteY20" fmla="*/ 374948 h 379412"/>
                                  <a:gd name="connsiteX21" fmla="*/ 11047 w 214313"/>
                                  <a:gd name="connsiteY21" fmla="*/ 374948 h 379412"/>
                                  <a:gd name="connsiteX22" fmla="*/ 0 w 214313"/>
                                  <a:gd name="connsiteY22" fmla="*/ 363789 h 379412"/>
                                  <a:gd name="connsiteX23" fmla="*/ 0 w 214313"/>
                                  <a:gd name="connsiteY23" fmla="*/ 11159 h 379412"/>
                                  <a:gd name="connsiteX24" fmla="*/ 11047 w 214313"/>
                                  <a:gd name="connsiteY24" fmla="*/ 0 h 3794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</a:cxnLst>
                                <a:rect l="l" t="t" r="r" b="b"/>
                                <a:pathLst>
                                  <a:path w="214313" h="379412">
                                    <a:moveTo>
                                      <a:pt x="106363" y="142875"/>
                                    </a:moveTo>
                                    <a:cubicBezTo>
                                      <a:pt x="75248" y="142875"/>
                                      <a:pt x="55246" y="156297"/>
                                      <a:pt x="46356" y="183140"/>
                                    </a:cubicBezTo>
                                    <a:cubicBezTo>
                                      <a:pt x="41911" y="196561"/>
                                      <a:pt x="39688" y="214457"/>
                                      <a:pt x="39688" y="241300"/>
                                    </a:cubicBezTo>
                                    <a:cubicBezTo>
                                      <a:pt x="39688" y="268143"/>
                                      <a:pt x="41911" y="286039"/>
                                      <a:pt x="46356" y="299460"/>
                                    </a:cubicBezTo>
                                    <a:cubicBezTo>
                                      <a:pt x="55246" y="326303"/>
                                      <a:pt x="75248" y="339725"/>
                                      <a:pt x="106363" y="339725"/>
                                    </a:cubicBezTo>
                                    <a:cubicBezTo>
                                      <a:pt x="137478" y="339725"/>
                                      <a:pt x="157481" y="326303"/>
                                      <a:pt x="166371" y="299460"/>
                                    </a:cubicBezTo>
                                    <a:cubicBezTo>
                                      <a:pt x="170816" y="286039"/>
                                      <a:pt x="173038" y="268143"/>
                                      <a:pt x="173038" y="241300"/>
                                    </a:cubicBezTo>
                                    <a:cubicBezTo>
                                      <a:pt x="173038" y="216694"/>
                                      <a:pt x="170816" y="196561"/>
                                      <a:pt x="166371" y="183140"/>
                                    </a:cubicBezTo>
                                    <a:cubicBezTo>
                                      <a:pt x="157481" y="156297"/>
                                      <a:pt x="137478" y="142875"/>
                                      <a:pt x="106363" y="142875"/>
                                    </a:cubicBezTo>
                                    <a:close/>
                                    <a:moveTo>
                                      <a:pt x="11047" y="0"/>
                                    </a:moveTo>
                                    <a:cubicBezTo>
                                      <a:pt x="11047" y="0"/>
                                      <a:pt x="11047" y="0"/>
                                      <a:pt x="28722" y="0"/>
                                    </a:cubicBezTo>
                                    <a:cubicBezTo>
                                      <a:pt x="35351" y="0"/>
                                      <a:pt x="39769" y="4464"/>
                                      <a:pt x="39769" y="11159"/>
                                    </a:cubicBezTo>
                                    <a:cubicBezTo>
                                      <a:pt x="39769" y="11159"/>
                                      <a:pt x="39769" y="11159"/>
                                      <a:pt x="39769" y="131678"/>
                                    </a:cubicBezTo>
                                    <a:cubicBezTo>
                                      <a:pt x="57445" y="113824"/>
                                      <a:pt x="79539" y="102664"/>
                                      <a:pt x="112680" y="102664"/>
                                    </a:cubicBezTo>
                                    <a:cubicBezTo>
                                      <a:pt x="159078" y="102664"/>
                                      <a:pt x="190010" y="124983"/>
                                      <a:pt x="205475" y="167388"/>
                                    </a:cubicBezTo>
                                    <a:cubicBezTo>
                                      <a:pt x="212104" y="189706"/>
                                      <a:pt x="214313" y="212024"/>
                                      <a:pt x="214313" y="241038"/>
                                    </a:cubicBezTo>
                                    <a:cubicBezTo>
                                      <a:pt x="214313" y="270052"/>
                                      <a:pt x="212104" y="294602"/>
                                      <a:pt x="205475" y="314689"/>
                                    </a:cubicBezTo>
                                    <a:cubicBezTo>
                                      <a:pt x="190010" y="357094"/>
                                      <a:pt x="159078" y="379412"/>
                                      <a:pt x="112680" y="379412"/>
                                    </a:cubicBezTo>
                                    <a:cubicBezTo>
                                      <a:pt x="79539" y="379412"/>
                                      <a:pt x="57445" y="370485"/>
                                      <a:pt x="39769" y="350398"/>
                                    </a:cubicBezTo>
                                    <a:cubicBezTo>
                                      <a:pt x="39769" y="350398"/>
                                      <a:pt x="39769" y="350398"/>
                                      <a:pt x="39769" y="363789"/>
                                    </a:cubicBezTo>
                                    <a:cubicBezTo>
                                      <a:pt x="39769" y="368253"/>
                                      <a:pt x="35351" y="374948"/>
                                      <a:pt x="28722" y="374948"/>
                                    </a:cubicBezTo>
                                    <a:cubicBezTo>
                                      <a:pt x="28722" y="374948"/>
                                      <a:pt x="28722" y="374948"/>
                                      <a:pt x="11047" y="374948"/>
                                    </a:cubicBezTo>
                                    <a:cubicBezTo>
                                      <a:pt x="4419" y="374948"/>
                                      <a:pt x="0" y="368253"/>
                                      <a:pt x="0" y="363789"/>
                                    </a:cubicBezTo>
                                    <a:cubicBezTo>
                                      <a:pt x="0" y="363789"/>
                                      <a:pt x="0" y="363789"/>
                                      <a:pt x="0" y="11159"/>
                                    </a:cubicBezTo>
                                    <a:cubicBezTo>
                                      <a:pt x="0" y="4464"/>
                                      <a:pt x="4419" y="0"/>
                                      <a:pt x="11047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" name="Freeform 29">
                              <a:extLst>
                                <a:ext uri="{FF2B5EF4-FFF2-40B4-BE49-F238E27FC236}">
                                  <a16:creationId xmlns:a16="http://schemas.microsoft.com/office/drawing/2014/main" id="{6ABBC59E-8FEF-43DC-9098-DE868D0B3BA9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300119" y="297211"/>
                                <a:ext cx="138700" cy="225881"/>
                              </a:xfrm>
                              <a:custGeom>
                                <a:avLst/>
                                <a:gdLst>
                                  <a:gd name="T0" fmla="*/ 73 w 75"/>
                                  <a:gd name="T1" fmla="*/ 9 h 122"/>
                                  <a:gd name="T2" fmla="*/ 48 w 75"/>
                                  <a:gd name="T3" fmla="*/ 0 h 122"/>
                                  <a:gd name="T4" fmla="*/ 19 w 75"/>
                                  <a:gd name="T5" fmla="*/ 12 h 122"/>
                                  <a:gd name="T6" fmla="*/ 19 w 75"/>
                                  <a:gd name="T7" fmla="*/ 8 h 122"/>
                                  <a:gd name="T8" fmla="*/ 14 w 75"/>
                                  <a:gd name="T9" fmla="*/ 3 h 122"/>
                                  <a:gd name="T10" fmla="*/ 6 w 75"/>
                                  <a:gd name="T11" fmla="*/ 3 h 122"/>
                                  <a:gd name="T12" fmla="*/ 0 w 75"/>
                                  <a:gd name="T13" fmla="*/ 8 h 122"/>
                                  <a:gd name="T14" fmla="*/ 0 w 75"/>
                                  <a:gd name="T15" fmla="*/ 117 h 122"/>
                                  <a:gd name="T16" fmla="*/ 6 w 75"/>
                                  <a:gd name="T17" fmla="*/ 122 h 122"/>
                                  <a:gd name="T18" fmla="*/ 14 w 75"/>
                                  <a:gd name="T19" fmla="*/ 122 h 122"/>
                                  <a:gd name="T20" fmla="*/ 19 w 75"/>
                                  <a:gd name="T21" fmla="*/ 117 h 122"/>
                                  <a:gd name="T22" fmla="*/ 19 w 75"/>
                                  <a:gd name="T23" fmla="*/ 54 h 122"/>
                                  <a:gd name="T24" fmla="*/ 45 w 75"/>
                                  <a:gd name="T25" fmla="*/ 18 h 122"/>
                                  <a:gd name="T26" fmla="*/ 62 w 75"/>
                                  <a:gd name="T27" fmla="*/ 24 h 122"/>
                                  <a:gd name="T28" fmla="*/ 65 w 75"/>
                                  <a:gd name="T29" fmla="*/ 24 h 122"/>
                                  <a:gd name="T30" fmla="*/ 69 w 75"/>
                                  <a:gd name="T31" fmla="*/ 22 h 122"/>
                                  <a:gd name="T32" fmla="*/ 74 w 75"/>
                                  <a:gd name="T33" fmla="*/ 16 h 122"/>
                                  <a:gd name="T34" fmla="*/ 75 w 75"/>
                                  <a:gd name="T35" fmla="*/ 12 h 122"/>
                                  <a:gd name="T36" fmla="*/ 73 w 75"/>
                                  <a:gd name="T37" fmla="*/ 9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75" h="122">
                                    <a:moveTo>
                                      <a:pt x="73" y="9"/>
                                    </a:moveTo>
                                    <a:cubicBezTo>
                                      <a:pt x="66" y="3"/>
                                      <a:pt x="57" y="0"/>
                                      <a:pt x="48" y="0"/>
                                    </a:cubicBezTo>
                                    <a:cubicBezTo>
                                      <a:pt x="36" y="0"/>
                                      <a:pt x="26" y="5"/>
                                      <a:pt x="19" y="12"/>
                                    </a:cubicBezTo>
                                    <a:cubicBezTo>
                                      <a:pt x="19" y="8"/>
                                      <a:pt x="19" y="8"/>
                                      <a:pt x="19" y="8"/>
                                    </a:cubicBezTo>
                                    <a:cubicBezTo>
                                      <a:pt x="19" y="5"/>
                                      <a:pt x="17" y="3"/>
                                      <a:pt x="14" y="3"/>
                                    </a:cubicBezTo>
                                    <a:cubicBezTo>
                                      <a:pt x="6" y="3"/>
                                      <a:pt x="6" y="3"/>
                                      <a:pt x="6" y="3"/>
                                    </a:cubicBezTo>
                                    <a:cubicBezTo>
                                      <a:pt x="3" y="3"/>
                                      <a:pt x="0" y="5"/>
                                      <a:pt x="0" y="8"/>
                                    </a:cubicBezTo>
                                    <a:cubicBezTo>
                                      <a:pt x="0" y="117"/>
                                      <a:pt x="0" y="117"/>
                                      <a:pt x="0" y="117"/>
                                    </a:cubicBezTo>
                                    <a:cubicBezTo>
                                      <a:pt x="0" y="119"/>
                                      <a:pt x="3" y="122"/>
                                      <a:pt x="6" y="122"/>
                                    </a:cubicBezTo>
                                    <a:cubicBezTo>
                                      <a:pt x="14" y="122"/>
                                      <a:pt x="14" y="122"/>
                                      <a:pt x="14" y="122"/>
                                    </a:cubicBezTo>
                                    <a:cubicBezTo>
                                      <a:pt x="17" y="122"/>
                                      <a:pt x="19" y="119"/>
                                      <a:pt x="19" y="117"/>
                                    </a:cubicBezTo>
                                    <a:cubicBezTo>
                                      <a:pt x="19" y="54"/>
                                      <a:pt x="19" y="54"/>
                                      <a:pt x="19" y="54"/>
                                    </a:cubicBezTo>
                                    <a:cubicBezTo>
                                      <a:pt x="19" y="41"/>
                                      <a:pt x="23" y="18"/>
                                      <a:pt x="45" y="18"/>
                                    </a:cubicBezTo>
                                    <a:cubicBezTo>
                                      <a:pt x="50" y="18"/>
                                      <a:pt x="56" y="20"/>
                                      <a:pt x="62" y="24"/>
                                    </a:cubicBezTo>
                                    <a:cubicBezTo>
                                      <a:pt x="63" y="24"/>
                                      <a:pt x="64" y="24"/>
                                      <a:pt x="65" y="24"/>
                                    </a:cubicBezTo>
                                    <a:cubicBezTo>
                                      <a:pt x="66" y="24"/>
                                      <a:pt x="67" y="24"/>
                                      <a:pt x="69" y="22"/>
                                    </a:cubicBezTo>
                                    <a:cubicBezTo>
                                      <a:pt x="74" y="16"/>
                                      <a:pt x="74" y="16"/>
                                      <a:pt x="74" y="16"/>
                                    </a:cubicBezTo>
                                    <a:cubicBezTo>
                                      <a:pt x="75" y="15"/>
                                      <a:pt x="75" y="13"/>
                                      <a:pt x="75" y="12"/>
                                    </a:cubicBezTo>
                                    <a:cubicBezTo>
                                      <a:pt x="75" y="11"/>
                                      <a:pt x="74" y="9"/>
                                      <a:pt x="73" y="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1" name="フリーフォーム 91">
                              <a:extLst>
                                <a:ext uri="{FF2B5EF4-FFF2-40B4-BE49-F238E27FC236}">
                                  <a16:creationId xmlns:a16="http://schemas.microsoft.com/office/drawing/2014/main" id="{A2474C78-CCCB-4660-AFA5-C2938453C67D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470519" y="211350"/>
                                <a:ext cx="38308" cy="311742"/>
                              </a:xfrm>
                              <a:custGeom>
                                <a:avLst/>
                                <a:gdLst>
                                  <a:gd name="connsiteX0" fmla="*/ 13053 w 46038"/>
                                  <a:gd name="connsiteY0" fmla="*/ 109538 h 374650"/>
                                  <a:gd name="connsiteX1" fmla="*/ 31398 w 46038"/>
                                  <a:gd name="connsiteY1" fmla="*/ 109538 h 374650"/>
                                  <a:gd name="connsiteX2" fmla="*/ 42863 w 46038"/>
                                  <a:gd name="connsiteY2" fmla="*/ 120677 h 374650"/>
                                  <a:gd name="connsiteX3" fmla="*/ 42863 w 46038"/>
                                  <a:gd name="connsiteY3" fmla="*/ 363511 h 374650"/>
                                  <a:gd name="connsiteX4" fmla="*/ 31398 w 46038"/>
                                  <a:gd name="connsiteY4" fmla="*/ 374650 h 374650"/>
                                  <a:gd name="connsiteX5" fmla="*/ 13053 w 46038"/>
                                  <a:gd name="connsiteY5" fmla="*/ 374650 h 374650"/>
                                  <a:gd name="connsiteX6" fmla="*/ 1588 w 46038"/>
                                  <a:gd name="connsiteY6" fmla="*/ 363511 h 374650"/>
                                  <a:gd name="connsiteX7" fmla="*/ 1588 w 46038"/>
                                  <a:gd name="connsiteY7" fmla="*/ 120677 h 374650"/>
                                  <a:gd name="connsiteX8" fmla="*/ 13053 w 46038"/>
                                  <a:gd name="connsiteY8" fmla="*/ 109538 h 374650"/>
                                  <a:gd name="connsiteX9" fmla="*/ 10962 w 46038"/>
                                  <a:gd name="connsiteY9" fmla="*/ 0 h 374650"/>
                                  <a:gd name="connsiteX10" fmla="*/ 35077 w 46038"/>
                                  <a:gd name="connsiteY10" fmla="*/ 0 h 374650"/>
                                  <a:gd name="connsiteX11" fmla="*/ 46038 w 46038"/>
                                  <a:gd name="connsiteY11" fmla="*/ 11245 h 374650"/>
                                  <a:gd name="connsiteX12" fmla="*/ 46038 w 46038"/>
                                  <a:gd name="connsiteY12" fmla="*/ 40481 h 374650"/>
                                  <a:gd name="connsiteX13" fmla="*/ 35077 w 46038"/>
                                  <a:gd name="connsiteY13" fmla="*/ 53975 h 374650"/>
                                  <a:gd name="connsiteX14" fmla="*/ 10962 w 46038"/>
                                  <a:gd name="connsiteY14" fmla="*/ 53975 h 374650"/>
                                  <a:gd name="connsiteX15" fmla="*/ 0 w 46038"/>
                                  <a:gd name="connsiteY15" fmla="*/ 40481 h 374650"/>
                                  <a:gd name="connsiteX16" fmla="*/ 0 w 46038"/>
                                  <a:gd name="connsiteY16" fmla="*/ 11245 h 374650"/>
                                  <a:gd name="connsiteX17" fmla="*/ 10962 w 46038"/>
                                  <a:gd name="connsiteY17" fmla="*/ 0 h 37465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</a:cxnLst>
                                <a:rect l="l" t="t" r="r" b="b"/>
                                <a:pathLst>
                                  <a:path w="46038" h="374650">
                                    <a:moveTo>
                                      <a:pt x="13053" y="109538"/>
                                    </a:moveTo>
                                    <a:cubicBezTo>
                                      <a:pt x="13053" y="109538"/>
                                      <a:pt x="13053" y="109538"/>
                                      <a:pt x="31398" y="109538"/>
                                    </a:cubicBezTo>
                                    <a:cubicBezTo>
                                      <a:pt x="38277" y="109538"/>
                                      <a:pt x="42863" y="113994"/>
                                      <a:pt x="42863" y="120677"/>
                                    </a:cubicBezTo>
                                    <a:cubicBezTo>
                                      <a:pt x="42863" y="120677"/>
                                      <a:pt x="42863" y="120677"/>
                                      <a:pt x="42863" y="363511"/>
                                    </a:cubicBezTo>
                                    <a:cubicBezTo>
                                      <a:pt x="42863" y="367967"/>
                                      <a:pt x="38277" y="374650"/>
                                      <a:pt x="31398" y="374650"/>
                                    </a:cubicBezTo>
                                    <a:cubicBezTo>
                                      <a:pt x="31398" y="374650"/>
                                      <a:pt x="31398" y="374650"/>
                                      <a:pt x="13053" y="374650"/>
                                    </a:cubicBezTo>
                                    <a:cubicBezTo>
                                      <a:pt x="6174" y="374650"/>
                                      <a:pt x="1588" y="367967"/>
                                      <a:pt x="1588" y="363511"/>
                                    </a:cubicBezTo>
                                    <a:cubicBezTo>
                                      <a:pt x="1588" y="363511"/>
                                      <a:pt x="1588" y="363511"/>
                                      <a:pt x="1588" y="120677"/>
                                    </a:cubicBezTo>
                                    <a:cubicBezTo>
                                      <a:pt x="1588" y="113994"/>
                                      <a:pt x="6174" y="109538"/>
                                      <a:pt x="13053" y="109538"/>
                                    </a:cubicBezTo>
                                    <a:close/>
                                    <a:moveTo>
                                      <a:pt x="10962" y="0"/>
                                    </a:moveTo>
                                    <a:cubicBezTo>
                                      <a:pt x="10962" y="0"/>
                                      <a:pt x="10962" y="0"/>
                                      <a:pt x="35077" y="0"/>
                                    </a:cubicBezTo>
                                    <a:cubicBezTo>
                                      <a:pt x="39461" y="0"/>
                                      <a:pt x="46038" y="4498"/>
                                      <a:pt x="46038" y="11245"/>
                                    </a:cubicBezTo>
                                    <a:cubicBezTo>
                                      <a:pt x="46038" y="11245"/>
                                      <a:pt x="46038" y="11245"/>
                                      <a:pt x="46038" y="40481"/>
                                    </a:cubicBezTo>
                                    <a:cubicBezTo>
                                      <a:pt x="46038" y="47228"/>
                                      <a:pt x="39461" y="53975"/>
                                      <a:pt x="35077" y="53975"/>
                                    </a:cubicBezTo>
                                    <a:cubicBezTo>
                                      <a:pt x="35077" y="53975"/>
                                      <a:pt x="35077" y="53975"/>
                                      <a:pt x="10962" y="53975"/>
                                    </a:cubicBezTo>
                                    <a:cubicBezTo>
                                      <a:pt x="4385" y="53975"/>
                                      <a:pt x="0" y="47228"/>
                                      <a:pt x="0" y="40481"/>
                                    </a:cubicBezTo>
                                    <a:cubicBezTo>
                                      <a:pt x="0" y="40481"/>
                                      <a:pt x="0" y="40481"/>
                                      <a:pt x="0" y="11245"/>
                                    </a:cubicBezTo>
                                    <a:cubicBezTo>
                                      <a:pt x="0" y="4498"/>
                                      <a:pt x="4385" y="0"/>
                                      <a:pt x="10962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" name="フリーフォーム 92">
                              <a:extLst>
                                <a:ext uri="{FF2B5EF4-FFF2-40B4-BE49-F238E27FC236}">
                                  <a16:creationId xmlns:a16="http://schemas.microsoft.com/office/drawing/2014/main" id="{79BCB639-1F18-469E-8CF8-7A2A28FF8334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559024" y="297211"/>
                                <a:ext cx="175686" cy="309100"/>
                              </a:xfrm>
                              <a:custGeom>
                                <a:avLst/>
                                <a:gdLst>
                                  <a:gd name="connsiteX0" fmla="*/ 107156 w 211138"/>
                                  <a:gd name="connsiteY0" fmla="*/ 39687 h 371475"/>
                                  <a:gd name="connsiteX1" fmla="*/ 49513 w 211138"/>
                                  <a:gd name="connsiteY1" fmla="*/ 79891 h 371475"/>
                                  <a:gd name="connsiteX2" fmla="*/ 42862 w 211138"/>
                                  <a:gd name="connsiteY2" fmla="*/ 135731 h 371475"/>
                                  <a:gd name="connsiteX3" fmla="*/ 49513 w 211138"/>
                                  <a:gd name="connsiteY3" fmla="*/ 191570 h 371475"/>
                                  <a:gd name="connsiteX4" fmla="*/ 107156 w 211138"/>
                                  <a:gd name="connsiteY4" fmla="*/ 231774 h 371475"/>
                                  <a:gd name="connsiteX5" fmla="*/ 164799 w 211138"/>
                                  <a:gd name="connsiteY5" fmla="*/ 191570 h 371475"/>
                                  <a:gd name="connsiteX6" fmla="*/ 171450 w 211138"/>
                                  <a:gd name="connsiteY6" fmla="*/ 135731 h 371475"/>
                                  <a:gd name="connsiteX7" fmla="*/ 164799 w 211138"/>
                                  <a:gd name="connsiteY7" fmla="*/ 79891 h 371475"/>
                                  <a:gd name="connsiteX8" fmla="*/ 107156 w 211138"/>
                                  <a:gd name="connsiteY8" fmla="*/ 39687 h 371475"/>
                                  <a:gd name="connsiteX9" fmla="*/ 100013 w 211138"/>
                                  <a:gd name="connsiteY9" fmla="*/ 0 h 371475"/>
                                  <a:gd name="connsiteX10" fmla="*/ 171133 w 211138"/>
                                  <a:gd name="connsiteY10" fmla="*/ 28917 h 371475"/>
                                  <a:gd name="connsiteX11" fmla="*/ 171133 w 211138"/>
                                  <a:gd name="connsiteY11" fmla="*/ 17795 h 371475"/>
                                  <a:gd name="connsiteX12" fmla="*/ 182246 w 211138"/>
                                  <a:gd name="connsiteY12" fmla="*/ 6673 h 371475"/>
                                  <a:gd name="connsiteX13" fmla="*/ 200026 w 211138"/>
                                  <a:gd name="connsiteY13" fmla="*/ 6673 h 371475"/>
                                  <a:gd name="connsiteX14" fmla="*/ 211138 w 211138"/>
                                  <a:gd name="connsiteY14" fmla="*/ 17795 h 371475"/>
                                  <a:gd name="connsiteX15" fmla="*/ 211138 w 211138"/>
                                  <a:gd name="connsiteY15" fmla="*/ 260255 h 371475"/>
                                  <a:gd name="connsiteX16" fmla="*/ 97790 w 211138"/>
                                  <a:gd name="connsiteY16" fmla="*/ 371475 h 371475"/>
                                  <a:gd name="connsiteX17" fmla="*/ 11112 w 211138"/>
                                  <a:gd name="connsiteY17" fmla="*/ 331436 h 371475"/>
                                  <a:gd name="connsiteX18" fmla="*/ 15557 w 211138"/>
                                  <a:gd name="connsiteY18" fmla="*/ 315865 h 371475"/>
                                  <a:gd name="connsiteX19" fmla="*/ 28892 w 211138"/>
                                  <a:gd name="connsiteY19" fmla="*/ 304743 h 371475"/>
                                  <a:gd name="connsiteX20" fmla="*/ 44450 w 211138"/>
                                  <a:gd name="connsiteY20" fmla="*/ 306967 h 371475"/>
                                  <a:gd name="connsiteX21" fmla="*/ 102235 w 211138"/>
                                  <a:gd name="connsiteY21" fmla="*/ 331436 h 371475"/>
                                  <a:gd name="connsiteX22" fmla="*/ 171133 w 211138"/>
                                  <a:gd name="connsiteY22" fmla="*/ 260255 h 371475"/>
                                  <a:gd name="connsiteX23" fmla="*/ 171133 w 211138"/>
                                  <a:gd name="connsiteY23" fmla="*/ 244684 h 371475"/>
                                  <a:gd name="connsiteX24" fmla="*/ 100013 w 211138"/>
                                  <a:gd name="connsiteY24" fmla="*/ 271377 h 371475"/>
                                  <a:gd name="connsiteX25" fmla="*/ 8890 w 211138"/>
                                  <a:gd name="connsiteY25" fmla="*/ 206869 h 371475"/>
                                  <a:gd name="connsiteX26" fmla="*/ 0 w 211138"/>
                                  <a:gd name="connsiteY26" fmla="*/ 135689 h 371475"/>
                                  <a:gd name="connsiteX27" fmla="*/ 8890 w 211138"/>
                                  <a:gd name="connsiteY27" fmla="*/ 66732 h 371475"/>
                                  <a:gd name="connsiteX28" fmla="*/ 100013 w 211138"/>
                                  <a:gd name="connsiteY28" fmla="*/ 0 h 37147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</a:cxnLst>
                                <a:rect l="l" t="t" r="r" b="b"/>
                                <a:pathLst>
                                  <a:path w="211138" h="371475">
                                    <a:moveTo>
                                      <a:pt x="107156" y="39687"/>
                                    </a:moveTo>
                                    <a:cubicBezTo>
                                      <a:pt x="78335" y="39687"/>
                                      <a:pt x="58381" y="53088"/>
                                      <a:pt x="49513" y="79891"/>
                                    </a:cubicBezTo>
                                    <a:cubicBezTo>
                                      <a:pt x="45079" y="93293"/>
                                      <a:pt x="42862" y="111161"/>
                                      <a:pt x="42862" y="135731"/>
                                    </a:cubicBezTo>
                                    <a:cubicBezTo>
                                      <a:pt x="42862" y="162533"/>
                                      <a:pt x="45079" y="180402"/>
                                      <a:pt x="49513" y="191570"/>
                                    </a:cubicBezTo>
                                    <a:cubicBezTo>
                                      <a:pt x="58381" y="218373"/>
                                      <a:pt x="78335" y="231774"/>
                                      <a:pt x="107156" y="231774"/>
                                    </a:cubicBezTo>
                                    <a:cubicBezTo>
                                      <a:pt x="135978" y="231774"/>
                                      <a:pt x="155931" y="218373"/>
                                      <a:pt x="164799" y="191570"/>
                                    </a:cubicBezTo>
                                    <a:cubicBezTo>
                                      <a:pt x="169233" y="180402"/>
                                      <a:pt x="171450" y="162533"/>
                                      <a:pt x="171450" y="135731"/>
                                    </a:cubicBezTo>
                                    <a:cubicBezTo>
                                      <a:pt x="171450" y="108928"/>
                                      <a:pt x="169233" y="93293"/>
                                      <a:pt x="164799" y="79891"/>
                                    </a:cubicBezTo>
                                    <a:cubicBezTo>
                                      <a:pt x="155931" y="53088"/>
                                      <a:pt x="135978" y="39687"/>
                                      <a:pt x="107156" y="39687"/>
                                    </a:cubicBezTo>
                                    <a:close/>
                                    <a:moveTo>
                                      <a:pt x="100013" y="0"/>
                                    </a:moveTo>
                                    <a:cubicBezTo>
                                      <a:pt x="131128" y="0"/>
                                      <a:pt x="155576" y="8898"/>
                                      <a:pt x="171133" y="28917"/>
                                    </a:cubicBezTo>
                                    <a:cubicBezTo>
                                      <a:pt x="171133" y="28917"/>
                                      <a:pt x="171133" y="28917"/>
                                      <a:pt x="171133" y="17795"/>
                                    </a:cubicBezTo>
                                    <a:cubicBezTo>
                                      <a:pt x="171133" y="11122"/>
                                      <a:pt x="175578" y="6673"/>
                                      <a:pt x="182246" y="6673"/>
                                    </a:cubicBezTo>
                                    <a:cubicBezTo>
                                      <a:pt x="182246" y="6673"/>
                                      <a:pt x="182246" y="6673"/>
                                      <a:pt x="200026" y="6673"/>
                                    </a:cubicBezTo>
                                    <a:cubicBezTo>
                                      <a:pt x="206693" y="6673"/>
                                      <a:pt x="211138" y="11122"/>
                                      <a:pt x="211138" y="17795"/>
                                    </a:cubicBezTo>
                                    <a:cubicBezTo>
                                      <a:pt x="211138" y="17795"/>
                                      <a:pt x="211138" y="17795"/>
                                      <a:pt x="211138" y="260255"/>
                                    </a:cubicBezTo>
                                    <a:cubicBezTo>
                                      <a:pt x="211138" y="331436"/>
                                      <a:pt x="168911" y="371475"/>
                                      <a:pt x="97790" y="371475"/>
                                    </a:cubicBezTo>
                                    <a:cubicBezTo>
                                      <a:pt x="60008" y="371475"/>
                                      <a:pt x="28892" y="355904"/>
                                      <a:pt x="11112" y="331436"/>
                                    </a:cubicBezTo>
                                    <a:cubicBezTo>
                                      <a:pt x="8890" y="326987"/>
                                      <a:pt x="8890" y="320314"/>
                                      <a:pt x="15557" y="315865"/>
                                    </a:cubicBezTo>
                                    <a:cubicBezTo>
                                      <a:pt x="15557" y="315865"/>
                                      <a:pt x="15557" y="315865"/>
                                      <a:pt x="28892" y="304743"/>
                                    </a:cubicBezTo>
                                    <a:cubicBezTo>
                                      <a:pt x="33337" y="300294"/>
                                      <a:pt x="40005" y="302519"/>
                                      <a:pt x="44450" y="306967"/>
                                    </a:cubicBezTo>
                                    <a:cubicBezTo>
                                      <a:pt x="60008" y="322538"/>
                                      <a:pt x="80010" y="331436"/>
                                      <a:pt x="102235" y="331436"/>
                                    </a:cubicBezTo>
                                    <a:cubicBezTo>
                                      <a:pt x="148908" y="331436"/>
                                      <a:pt x="171133" y="309192"/>
                                      <a:pt x="171133" y="260255"/>
                                    </a:cubicBezTo>
                                    <a:cubicBezTo>
                                      <a:pt x="171133" y="260255"/>
                                      <a:pt x="171133" y="260255"/>
                                      <a:pt x="171133" y="244684"/>
                                    </a:cubicBezTo>
                                    <a:cubicBezTo>
                                      <a:pt x="155576" y="262479"/>
                                      <a:pt x="131128" y="271377"/>
                                      <a:pt x="100013" y="271377"/>
                                    </a:cubicBezTo>
                                    <a:cubicBezTo>
                                      <a:pt x="55563" y="271377"/>
                                      <a:pt x="22225" y="249133"/>
                                      <a:pt x="8890" y="206869"/>
                                    </a:cubicBezTo>
                                    <a:cubicBezTo>
                                      <a:pt x="2222" y="189074"/>
                                      <a:pt x="0" y="166830"/>
                                      <a:pt x="0" y="135689"/>
                                    </a:cubicBezTo>
                                    <a:cubicBezTo>
                                      <a:pt x="0" y="106771"/>
                                      <a:pt x="2222" y="84527"/>
                                      <a:pt x="8890" y="66732"/>
                                    </a:cubicBezTo>
                                    <a:cubicBezTo>
                                      <a:pt x="22225" y="24468"/>
                                      <a:pt x="55563" y="0"/>
                                      <a:pt x="100013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Freeform 34">
                              <a:extLst>
                                <a:ext uri="{FF2B5EF4-FFF2-40B4-BE49-F238E27FC236}">
                                  <a16:creationId xmlns:a16="http://schemas.microsoft.com/office/drawing/2014/main" id="{E21099F5-6D4E-4EFB-A2B7-3AE7DB0C539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8803398" y="211350"/>
                                <a:ext cx="171723" cy="311742"/>
                              </a:xfrm>
                              <a:custGeom>
                                <a:avLst/>
                                <a:gdLst>
                                  <a:gd name="T0" fmla="*/ 50 w 93"/>
                                  <a:gd name="T1" fmla="*/ 46 h 168"/>
                                  <a:gd name="T2" fmla="*/ 18 w 93"/>
                                  <a:gd name="T3" fmla="*/ 59 h 168"/>
                                  <a:gd name="T4" fmla="*/ 18 w 93"/>
                                  <a:gd name="T5" fmla="*/ 5 h 168"/>
                                  <a:gd name="T6" fmla="*/ 13 w 93"/>
                                  <a:gd name="T7" fmla="*/ 0 h 168"/>
                                  <a:gd name="T8" fmla="*/ 5 w 93"/>
                                  <a:gd name="T9" fmla="*/ 0 h 168"/>
                                  <a:gd name="T10" fmla="*/ 0 w 93"/>
                                  <a:gd name="T11" fmla="*/ 5 h 168"/>
                                  <a:gd name="T12" fmla="*/ 0 w 93"/>
                                  <a:gd name="T13" fmla="*/ 163 h 168"/>
                                  <a:gd name="T14" fmla="*/ 5 w 93"/>
                                  <a:gd name="T15" fmla="*/ 168 h 168"/>
                                  <a:gd name="T16" fmla="*/ 13 w 93"/>
                                  <a:gd name="T17" fmla="*/ 168 h 168"/>
                                  <a:gd name="T18" fmla="*/ 18 w 93"/>
                                  <a:gd name="T19" fmla="*/ 163 h 168"/>
                                  <a:gd name="T20" fmla="*/ 18 w 93"/>
                                  <a:gd name="T21" fmla="*/ 93 h 168"/>
                                  <a:gd name="T22" fmla="*/ 47 w 93"/>
                                  <a:gd name="T23" fmla="*/ 64 h 168"/>
                                  <a:gd name="T24" fmla="*/ 75 w 93"/>
                                  <a:gd name="T25" fmla="*/ 95 h 168"/>
                                  <a:gd name="T26" fmla="*/ 75 w 93"/>
                                  <a:gd name="T27" fmla="*/ 163 h 168"/>
                                  <a:gd name="T28" fmla="*/ 80 w 93"/>
                                  <a:gd name="T29" fmla="*/ 168 h 168"/>
                                  <a:gd name="T30" fmla="*/ 88 w 93"/>
                                  <a:gd name="T31" fmla="*/ 168 h 168"/>
                                  <a:gd name="T32" fmla="*/ 93 w 93"/>
                                  <a:gd name="T33" fmla="*/ 163 h 168"/>
                                  <a:gd name="T34" fmla="*/ 93 w 93"/>
                                  <a:gd name="T35" fmla="*/ 92 h 168"/>
                                  <a:gd name="T36" fmla="*/ 50 w 93"/>
                                  <a:gd name="T37" fmla="*/ 46 h 1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93" h="168">
                                    <a:moveTo>
                                      <a:pt x="50" y="46"/>
                                    </a:moveTo>
                                    <a:cubicBezTo>
                                      <a:pt x="37" y="46"/>
                                      <a:pt x="26" y="51"/>
                                      <a:pt x="18" y="59"/>
                                    </a:cubicBezTo>
                                    <a:cubicBezTo>
                                      <a:pt x="18" y="5"/>
                                      <a:pt x="18" y="5"/>
                                      <a:pt x="18" y="5"/>
                                    </a:cubicBezTo>
                                    <a:cubicBezTo>
                                      <a:pt x="18" y="2"/>
                                      <a:pt x="16" y="0"/>
                                      <a:pt x="13" y="0"/>
                                    </a:cubicBezTo>
                                    <a:cubicBezTo>
                                      <a:pt x="5" y="0"/>
                                      <a:pt x="5" y="0"/>
                                      <a:pt x="5" y="0"/>
                                    </a:cubicBezTo>
                                    <a:cubicBezTo>
                                      <a:pt x="2" y="0"/>
                                      <a:pt x="0" y="2"/>
                                      <a:pt x="0" y="5"/>
                                    </a:cubicBezTo>
                                    <a:cubicBezTo>
                                      <a:pt x="0" y="163"/>
                                      <a:pt x="0" y="163"/>
                                      <a:pt x="0" y="163"/>
                                    </a:cubicBezTo>
                                    <a:cubicBezTo>
                                      <a:pt x="0" y="165"/>
                                      <a:pt x="2" y="168"/>
                                      <a:pt x="5" y="168"/>
                                    </a:cubicBezTo>
                                    <a:cubicBezTo>
                                      <a:pt x="13" y="168"/>
                                      <a:pt x="13" y="168"/>
                                      <a:pt x="13" y="168"/>
                                    </a:cubicBezTo>
                                    <a:cubicBezTo>
                                      <a:pt x="16" y="168"/>
                                      <a:pt x="18" y="165"/>
                                      <a:pt x="18" y="163"/>
                                    </a:cubicBezTo>
                                    <a:cubicBezTo>
                                      <a:pt x="18" y="93"/>
                                      <a:pt x="18" y="93"/>
                                      <a:pt x="18" y="93"/>
                                    </a:cubicBezTo>
                                    <a:cubicBezTo>
                                      <a:pt x="18" y="76"/>
                                      <a:pt x="30" y="64"/>
                                      <a:pt x="47" y="64"/>
                                    </a:cubicBezTo>
                                    <a:cubicBezTo>
                                      <a:pt x="66" y="64"/>
                                      <a:pt x="75" y="74"/>
                                      <a:pt x="75" y="95"/>
                                    </a:cubicBezTo>
                                    <a:cubicBezTo>
                                      <a:pt x="75" y="163"/>
                                      <a:pt x="75" y="163"/>
                                      <a:pt x="75" y="163"/>
                                    </a:cubicBezTo>
                                    <a:cubicBezTo>
                                      <a:pt x="75" y="165"/>
                                      <a:pt x="77" y="168"/>
                                      <a:pt x="80" y="168"/>
                                    </a:cubicBezTo>
                                    <a:cubicBezTo>
                                      <a:pt x="88" y="168"/>
                                      <a:pt x="88" y="168"/>
                                      <a:pt x="88" y="168"/>
                                    </a:cubicBezTo>
                                    <a:cubicBezTo>
                                      <a:pt x="91" y="168"/>
                                      <a:pt x="93" y="165"/>
                                      <a:pt x="93" y="163"/>
                                    </a:cubicBezTo>
                                    <a:cubicBezTo>
                                      <a:pt x="93" y="92"/>
                                      <a:pt x="93" y="92"/>
                                      <a:pt x="93" y="92"/>
                                    </a:cubicBezTo>
                                    <a:cubicBezTo>
                                      <a:pt x="93" y="63"/>
                                      <a:pt x="77" y="46"/>
                                      <a:pt x="50" y="4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4" name="Freeform 35">
                              <a:extLst>
                                <a:ext uri="{FF2B5EF4-FFF2-40B4-BE49-F238E27FC236}">
                                  <a16:creationId xmlns:a16="http://schemas.microsoft.com/office/drawing/2014/main" id="{E5A35C97-999E-465C-B2AF-4B1DE4BD0328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014749" y="233806"/>
                                <a:ext cx="112281" cy="289286"/>
                              </a:xfrm>
                              <a:custGeom>
                                <a:avLst/>
                                <a:gdLst>
                                  <a:gd name="T0" fmla="*/ 55 w 61"/>
                                  <a:gd name="T1" fmla="*/ 37 h 156"/>
                                  <a:gd name="T2" fmla="*/ 35 w 61"/>
                                  <a:gd name="T3" fmla="*/ 37 h 156"/>
                                  <a:gd name="T4" fmla="*/ 35 w 61"/>
                                  <a:gd name="T5" fmla="*/ 5 h 156"/>
                                  <a:gd name="T6" fmla="*/ 30 w 61"/>
                                  <a:gd name="T7" fmla="*/ 0 h 156"/>
                                  <a:gd name="T8" fmla="*/ 22 w 61"/>
                                  <a:gd name="T9" fmla="*/ 0 h 156"/>
                                  <a:gd name="T10" fmla="*/ 16 w 61"/>
                                  <a:gd name="T11" fmla="*/ 5 h 156"/>
                                  <a:gd name="T12" fmla="*/ 16 w 61"/>
                                  <a:gd name="T13" fmla="*/ 37 h 156"/>
                                  <a:gd name="T14" fmla="*/ 5 w 61"/>
                                  <a:gd name="T15" fmla="*/ 37 h 156"/>
                                  <a:gd name="T16" fmla="*/ 0 w 61"/>
                                  <a:gd name="T17" fmla="*/ 42 h 156"/>
                                  <a:gd name="T18" fmla="*/ 0 w 61"/>
                                  <a:gd name="T19" fmla="*/ 49 h 156"/>
                                  <a:gd name="T20" fmla="*/ 5 w 61"/>
                                  <a:gd name="T21" fmla="*/ 54 h 156"/>
                                  <a:gd name="T22" fmla="*/ 16 w 61"/>
                                  <a:gd name="T23" fmla="*/ 54 h 156"/>
                                  <a:gd name="T24" fmla="*/ 16 w 61"/>
                                  <a:gd name="T25" fmla="*/ 123 h 156"/>
                                  <a:gd name="T26" fmla="*/ 49 w 61"/>
                                  <a:gd name="T27" fmla="*/ 156 h 156"/>
                                  <a:gd name="T28" fmla="*/ 55 w 61"/>
                                  <a:gd name="T29" fmla="*/ 156 h 156"/>
                                  <a:gd name="T30" fmla="*/ 61 w 61"/>
                                  <a:gd name="T31" fmla="*/ 151 h 156"/>
                                  <a:gd name="T32" fmla="*/ 61 w 61"/>
                                  <a:gd name="T33" fmla="*/ 144 h 156"/>
                                  <a:gd name="T34" fmla="*/ 55 w 61"/>
                                  <a:gd name="T35" fmla="*/ 138 h 156"/>
                                  <a:gd name="T36" fmla="*/ 51 w 61"/>
                                  <a:gd name="T37" fmla="*/ 138 h 156"/>
                                  <a:gd name="T38" fmla="*/ 35 w 61"/>
                                  <a:gd name="T39" fmla="*/ 122 h 156"/>
                                  <a:gd name="T40" fmla="*/ 35 w 61"/>
                                  <a:gd name="T41" fmla="*/ 54 h 156"/>
                                  <a:gd name="T42" fmla="*/ 55 w 61"/>
                                  <a:gd name="T43" fmla="*/ 54 h 156"/>
                                  <a:gd name="T44" fmla="*/ 61 w 61"/>
                                  <a:gd name="T45" fmla="*/ 49 h 156"/>
                                  <a:gd name="T46" fmla="*/ 61 w 61"/>
                                  <a:gd name="T47" fmla="*/ 42 h 156"/>
                                  <a:gd name="T48" fmla="*/ 55 w 61"/>
                                  <a:gd name="T49" fmla="*/ 37 h 1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</a:cxnLst>
                                <a:rect l="0" t="0" r="r" b="b"/>
                                <a:pathLst>
                                  <a:path w="61" h="156">
                                    <a:moveTo>
                                      <a:pt x="55" y="37"/>
                                    </a:moveTo>
                                    <a:cubicBezTo>
                                      <a:pt x="35" y="37"/>
                                      <a:pt x="35" y="37"/>
                                      <a:pt x="35" y="37"/>
                                    </a:cubicBezTo>
                                    <a:cubicBezTo>
                                      <a:pt x="35" y="5"/>
                                      <a:pt x="35" y="5"/>
                                      <a:pt x="35" y="5"/>
                                    </a:cubicBezTo>
                                    <a:cubicBezTo>
                                      <a:pt x="35" y="3"/>
                                      <a:pt x="33" y="0"/>
                                      <a:pt x="30" y="0"/>
                                    </a:cubicBezTo>
                                    <a:cubicBezTo>
                                      <a:pt x="22" y="0"/>
                                      <a:pt x="22" y="0"/>
                                      <a:pt x="22" y="0"/>
                                    </a:cubicBezTo>
                                    <a:cubicBezTo>
                                      <a:pt x="19" y="0"/>
                                      <a:pt x="16" y="3"/>
                                      <a:pt x="16" y="5"/>
                                    </a:cubicBezTo>
                                    <a:cubicBezTo>
                                      <a:pt x="16" y="37"/>
                                      <a:pt x="16" y="37"/>
                                      <a:pt x="16" y="37"/>
                                    </a:cubicBezTo>
                                    <a:cubicBezTo>
                                      <a:pt x="5" y="37"/>
                                      <a:pt x="5" y="37"/>
                                      <a:pt x="5" y="37"/>
                                    </a:cubicBezTo>
                                    <a:cubicBezTo>
                                      <a:pt x="2" y="37"/>
                                      <a:pt x="0" y="39"/>
                                      <a:pt x="0" y="42"/>
                                    </a:cubicBezTo>
                                    <a:cubicBezTo>
                                      <a:pt x="0" y="49"/>
                                      <a:pt x="0" y="49"/>
                                      <a:pt x="0" y="49"/>
                                    </a:cubicBezTo>
                                    <a:cubicBezTo>
                                      <a:pt x="0" y="51"/>
                                      <a:pt x="2" y="54"/>
                                      <a:pt x="5" y="54"/>
                                    </a:cubicBezTo>
                                    <a:cubicBezTo>
                                      <a:pt x="16" y="54"/>
                                      <a:pt x="16" y="54"/>
                                      <a:pt x="16" y="54"/>
                                    </a:cubicBezTo>
                                    <a:cubicBezTo>
                                      <a:pt x="16" y="123"/>
                                      <a:pt x="16" y="123"/>
                                      <a:pt x="16" y="123"/>
                                    </a:cubicBezTo>
                                    <a:cubicBezTo>
                                      <a:pt x="16" y="147"/>
                                      <a:pt x="26" y="156"/>
                                      <a:pt x="49" y="156"/>
                                    </a:cubicBezTo>
                                    <a:cubicBezTo>
                                      <a:pt x="55" y="156"/>
                                      <a:pt x="55" y="156"/>
                                      <a:pt x="55" y="156"/>
                                    </a:cubicBezTo>
                                    <a:cubicBezTo>
                                      <a:pt x="58" y="156"/>
                                      <a:pt x="61" y="154"/>
                                      <a:pt x="61" y="151"/>
                                    </a:cubicBezTo>
                                    <a:cubicBezTo>
                                      <a:pt x="61" y="144"/>
                                      <a:pt x="61" y="144"/>
                                      <a:pt x="61" y="144"/>
                                    </a:cubicBezTo>
                                    <a:cubicBezTo>
                                      <a:pt x="61" y="141"/>
                                      <a:pt x="58" y="138"/>
                                      <a:pt x="55" y="138"/>
                                    </a:cubicBezTo>
                                    <a:cubicBezTo>
                                      <a:pt x="51" y="138"/>
                                      <a:pt x="51" y="138"/>
                                      <a:pt x="51" y="138"/>
                                    </a:cubicBezTo>
                                    <a:cubicBezTo>
                                      <a:pt x="39" y="138"/>
                                      <a:pt x="35" y="136"/>
                                      <a:pt x="35" y="122"/>
                                    </a:cubicBezTo>
                                    <a:cubicBezTo>
                                      <a:pt x="35" y="54"/>
                                      <a:pt x="35" y="54"/>
                                      <a:pt x="35" y="54"/>
                                    </a:cubicBezTo>
                                    <a:cubicBezTo>
                                      <a:pt x="55" y="54"/>
                                      <a:pt x="55" y="54"/>
                                      <a:pt x="55" y="54"/>
                                    </a:cubicBezTo>
                                    <a:cubicBezTo>
                                      <a:pt x="58" y="54"/>
                                      <a:pt x="61" y="51"/>
                                      <a:pt x="61" y="49"/>
                                    </a:cubicBezTo>
                                    <a:cubicBezTo>
                                      <a:pt x="61" y="42"/>
                                      <a:pt x="61" y="42"/>
                                      <a:pt x="61" y="42"/>
                                    </a:cubicBezTo>
                                    <a:cubicBezTo>
                                      <a:pt x="61" y="39"/>
                                      <a:pt x="58" y="37"/>
                                      <a:pt x="55" y="3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5" name="フリーフォーム 95">
                              <a:extLst>
                                <a:ext uri="{FF2B5EF4-FFF2-40B4-BE49-F238E27FC236}">
                                  <a16:creationId xmlns:a16="http://schemas.microsoft.com/office/drawing/2014/main" id="{1EBCAF9D-ED99-4582-A433-3CB78BA8A87F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162694" y="297211"/>
                                <a:ext cx="182290" cy="229844"/>
                              </a:xfrm>
                              <a:custGeom>
                                <a:avLst/>
                                <a:gdLst>
                                  <a:gd name="connsiteX0" fmla="*/ 108419 w 219075"/>
                                  <a:gd name="connsiteY0" fmla="*/ 39687 h 276225"/>
                                  <a:gd name="connsiteX1" fmla="*/ 45751 w 219075"/>
                                  <a:gd name="connsiteY1" fmla="*/ 81732 h 276225"/>
                                  <a:gd name="connsiteX2" fmla="*/ 41275 w 219075"/>
                                  <a:gd name="connsiteY2" fmla="*/ 112712 h 276225"/>
                                  <a:gd name="connsiteX3" fmla="*/ 177800 w 219075"/>
                                  <a:gd name="connsiteY3" fmla="*/ 112712 h 276225"/>
                                  <a:gd name="connsiteX4" fmla="*/ 173324 w 219075"/>
                                  <a:gd name="connsiteY4" fmla="*/ 81732 h 276225"/>
                                  <a:gd name="connsiteX5" fmla="*/ 108419 w 219075"/>
                                  <a:gd name="connsiteY5" fmla="*/ 39687 h 276225"/>
                                  <a:gd name="connsiteX6" fmla="*/ 108431 w 219075"/>
                                  <a:gd name="connsiteY6" fmla="*/ 0 h 276225"/>
                                  <a:gd name="connsiteX7" fmla="*/ 210224 w 219075"/>
                                  <a:gd name="connsiteY7" fmla="*/ 71284 h 276225"/>
                                  <a:gd name="connsiteX8" fmla="*/ 219075 w 219075"/>
                                  <a:gd name="connsiteY8" fmla="*/ 140340 h 276225"/>
                                  <a:gd name="connsiteX9" fmla="*/ 205798 w 219075"/>
                                  <a:gd name="connsiteY9" fmla="*/ 151478 h 276225"/>
                                  <a:gd name="connsiteX10" fmla="*/ 42045 w 219075"/>
                                  <a:gd name="connsiteY10" fmla="*/ 151478 h 276225"/>
                                  <a:gd name="connsiteX11" fmla="*/ 46471 w 219075"/>
                                  <a:gd name="connsiteY11" fmla="*/ 191575 h 276225"/>
                                  <a:gd name="connsiteX12" fmla="*/ 115070 w 219075"/>
                                  <a:gd name="connsiteY12" fmla="*/ 236128 h 276225"/>
                                  <a:gd name="connsiteX13" fmla="*/ 181456 w 219075"/>
                                  <a:gd name="connsiteY13" fmla="*/ 207169 h 276225"/>
                                  <a:gd name="connsiteX14" fmla="*/ 196946 w 219075"/>
                                  <a:gd name="connsiteY14" fmla="*/ 204941 h 276225"/>
                                  <a:gd name="connsiteX15" fmla="*/ 210224 w 219075"/>
                                  <a:gd name="connsiteY15" fmla="*/ 216079 h 276225"/>
                                  <a:gd name="connsiteX16" fmla="*/ 210224 w 219075"/>
                                  <a:gd name="connsiteY16" fmla="*/ 231673 h 276225"/>
                                  <a:gd name="connsiteX17" fmla="*/ 112857 w 219075"/>
                                  <a:gd name="connsiteY17" fmla="*/ 276225 h 276225"/>
                                  <a:gd name="connsiteX18" fmla="*/ 8851 w 219075"/>
                                  <a:gd name="connsiteY18" fmla="*/ 204941 h 276225"/>
                                  <a:gd name="connsiteX19" fmla="*/ 0 w 219075"/>
                                  <a:gd name="connsiteY19" fmla="*/ 138113 h 276225"/>
                                  <a:gd name="connsiteX20" fmla="*/ 8851 w 219075"/>
                                  <a:gd name="connsiteY20" fmla="*/ 71284 h 276225"/>
                                  <a:gd name="connsiteX21" fmla="*/ 108431 w 219075"/>
                                  <a:gd name="connsiteY21" fmla="*/ 0 h 276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219075" h="276225">
                                    <a:moveTo>
                                      <a:pt x="108419" y="39687"/>
                                    </a:moveTo>
                                    <a:cubicBezTo>
                                      <a:pt x="77085" y="39687"/>
                                      <a:pt x="54704" y="55177"/>
                                      <a:pt x="45751" y="81732"/>
                                    </a:cubicBezTo>
                                    <a:cubicBezTo>
                                      <a:pt x="43513" y="90583"/>
                                      <a:pt x="41275" y="101648"/>
                                      <a:pt x="41275" y="112712"/>
                                    </a:cubicBezTo>
                                    <a:cubicBezTo>
                                      <a:pt x="41275" y="112712"/>
                                      <a:pt x="41275" y="112712"/>
                                      <a:pt x="177800" y="112712"/>
                                    </a:cubicBezTo>
                                    <a:cubicBezTo>
                                      <a:pt x="177800" y="101648"/>
                                      <a:pt x="175562" y="90583"/>
                                      <a:pt x="173324" y="81732"/>
                                    </a:cubicBezTo>
                                    <a:cubicBezTo>
                                      <a:pt x="162133" y="52964"/>
                                      <a:pt x="141990" y="39687"/>
                                      <a:pt x="108419" y="39687"/>
                                    </a:cubicBezTo>
                                    <a:close/>
                                    <a:moveTo>
                                      <a:pt x="108431" y="0"/>
                                    </a:moveTo>
                                    <a:cubicBezTo>
                                      <a:pt x="159327" y="0"/>
                                      <a:pt x="196946" y="26731"/>
                                      <a:pt x="210224" y="71284"/>
                                    </a:cubicBezTo>
                                    <a:cubicBezTo>
                                      <a:pt x="216862" y="86877"/>
                                      <a:pt x="219075" y="104698"/>
                                      <a:pt x="219075" y="140340"/>
                                    </a:cubicBezTo>
                                    <a:cubicBezTo>
                                      <a:pt x="219075" y="147023"/>
                                      <a:pt x="212436" y="151478"/>
                                      <a:pt x="205798" y="151478"/>
                                    </a:cubicBezTo>
                                    <a:cubicBezTo>
                                      <a:pt x="205798" y="151478"/>
                                      <a:pt x="205798" y="151478"/>
                                      <a:pt x="42045" y="151478"/>
                                    </a:cubicBezTo>
                                    <a:cubicBezTo>
                                      <a:pt x="42045" y="169299"/>
                                      <a:pt x="44258" y="180437"/>
                                      <a:pt x="46471" y="191575"/>
                                    </a:cubicBezTo>
                                    <a:cubicBezTo>
                                      <a:pt x="57535" y="220535"/>
                                      <a:pt x="79664" y="236128"/>
                                      <a:pt x="115070" y="236128"/>
                                    </a:cubicBezTo>
                                    <a:cubicBezTo>
                                      <a:pt x="141624" y="236128"/>
                                      <a:pt x="163753" y="227217"/>
                                      <a:pt x="181456" y="207169"/>
                                    </a:cubicBezTo>
                                    <a:cubicBezTo>
                                      <a:pt x="185882" y="200486"/>
                                      <a:pt x="192521" y="200486"/>
                                      <a:pt x="196946" y="204941"/>
                                    </a:cubicBezTo>
                                    <a:cubicBezTo>
                                      <a:pt x="196946" y="204941"/>
                                      <a:pt x="196946" y="204941"/>
                                      <a:pt x="210224" y="216079"/>
                                    </a:cubicBezTo>
                                    <a:cubicBezTo>
                                      <a:pt x="214649" y="220535"/>
                                      <a:pt x="214649" y="227217"/>
                                      <a:pt x="210224" y="231673"/>
                                    </a:cubicBezTo>
                                    <a:cubicBezTo>
                                      <a:pt x="190308" y="260632"/>
                                      <a:pt x="152689" y="276225"/>
                                      <a:pt x="112857" y="276225"/>
                                    </a:cubicBezTo>
                                    <a:cubicBezTo>
                                      <a:pt x="59748" y="276225"/>
                                      <a:pt x="24342" y="251721"/>
                                      <a:pt x="8851" y="204941"/>
                                    </a:cubicBezTo>
                                    <a:cubicBezTo>
                                      <a:pt x="2213" y="187120"/>
                                      <a:pt x="0" y="167072"/>
                                      <a:pt x="0" y="138113"/>
                                    </a:cubicBezTo>
                                    <a:cubicBezTo>
                                      <a:pt x="0" y="109153"/>
                                      <a:pt x="2213" y="86877"/>
                                      <a:pt x="8851" y="71284"/>
                                    </a:cubicBezTo>
                                    <a:cubicBezTo>
                                      <a:pt x="22129" y="26731"/>
                                      <a:pt x="59748" y="0"/>
                                      <a:pt x="108431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Freeform 38">
                              <a:extLst>
                                <a:ext uri="{FF2B5EF4-FFF2-40B4-BE49-F238E27FC236}">
                                  <a16:creationId xmlns:a16="http://schemas.microsoft.com/office/drawing/2014/main" id="{CEE98A8D-8803-44F9-A9E8-DCB329C03CE1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397823" y="297211"/>
                                <a:ext cx="138700" cy="225881"/>
                              </a:xfrm>
                              <a:custGeom>
                                <a:avLst/>
                                <a:gdLst>
                                  <a:gd name="T0" fmla="*/ 72 w 75"/>
                                  <a:gd name="T1" fmla="*/ 9 h 122"/>
                                  <a:gd name="T2" fmla="*/ 47 w 75"/>
                                  <a:gd name="T3" fmla="*/ 0 h 122"/>
                                  <a:gd name="T4" fmla="*/ 19 w 75"/>
                                  <a:gd name="T5" fmla="*/ 12 h 122"/>
                                  <a:gd name="T6" fmla="*/ 19 w 75"/>
                                  <a:gd name="T7" fmla="*/ 8 h 122"/>
                                  <a:gd name="T8" fmla="*/ 13 w 75"/>
                                  <a:gd name="T9" fmla="*/ 3 h 122"/>
                                  <a:gd name="T10" fmla="*/ 5 w 75"/>
                                  <a:gd name="T11" fmla="*/ 3 h 122"/>
                                  <a:gd name="T12" fmla="*/ 0 w 75"/>
                                  <a:gd name="T13" fmla="*/ 8 h 122"/>
                                  <a:gd name="T14" fmla="*/ 0 w 75"/>
                                  <a:gd name="T15" fmla="*/ 117 h 122"/>
                                  <a:gd name="T16" fmla="*/ 5 w 75"/>
                                  <a:gd name="T17" fmla="*/ 122 h 122"/>
                                  <a:gd name="T18" fmla="*/ 13 w 75"/>
                                  <a:gd name="T19" fmla="*/ 122 h 122"/>
                                  <a:gd name="T20" fmla="*/ 19 w 75"/>
                                  <a:gd name="T21" fmla="*/ 117 h 122"/>
                                  <a:gd name="T22" fmla="*/ 19 w 75"/>
                                  <a:gd name="T23" fmla="*/ 54 h 122"/>
                                  <a:gd name="T24" fmla="*/ 44 w 75"/>
                                  <a:gd name="T25" fmla="*/ 18 h 122"/>
                                  <a:gd name="T26" fmla="*/ 61 w 75"/>
                                  <a:gd name="T27" fmla="*/ 24 h 122"/>
                                  <a:gd name="T28" fmla="*/ 64 w 75"/>
                                  <a:gd name="T29" fmla="*/ 24 h 122"/>
                                  <a:gd name="T30" fmla="*/ 68 w 75"/>
                                  <a:gd name="T31" fmla="*/ 22 h 122"/>
                                  <a:gd name="T32" fmla="*/ 73 w 75"/>
                                  <a:gd name="T33" fmla="*/ 16 h 122"/>
                                  <a:gd name="T34" fmla="*/ 74 w 75"/>
                                  <a:gd name="T35" fmla="*/ 12 h 122"/>
                                  <a:gd name="T36" fmla="*/ 72 w 75"/>
                                  <a:gd name="T37" fmla="*/ 9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75" h="122">
                                    <a:moveTo>
                                      <a:pt x="72" y="9"/>
                                    </a:moveTo>
                                    <a:cubicBezTo>
                                      <a:pt x="66" y="3"/>
                                      <a:pt x="57" y="0"/>
                                      <a:pt x="47" y="0"/>
                                    </a:cubicBezTo>
                                    <a:cubicBezTo>
                                      <a:pt x="35" y="0"/>
                                      <a:pt x="25" y="5"/>
                                      <a:pt x="19" y="12"/>
                                    </a:cubicBezTo>
                                    <a:cubicBezTo>
                                      <a:pt x="19" y="8"/>
                                      <a:pt x="19" y="8"/>
                                      <a:pt x="19" y="8"/>
                                    </a:cubicBezTo>
                                    <a:cubicBezTo>
                                      <a:pt x="19" y="5"/>
                                      <a:pt x="16" y="3"/>
                                      <a:pt x="13" y="3"/>
                                    </a:cubicBezTo>
                                    <a:cubicBezTo>
                                      <a:pt x="5" y="3"/>
                                      <a:pt x="5" y="3"/>
                                      <a:pt x="5" y="3"/>
                                    </a:cubicBezTo>
                                    <a:cubicBezTo>
                                      <a:pt x="2" y="3"/>
                                      <a:pt x="0" y="5"/>
                                      <a:pt x="0" y="8"/>
                                    </a:cubicBezTo>
                                    <a:cubicBezTo>
                                      <a:pt x="0" y="117"/>
                                      <a:pt x="0" y="117"/>
                                      <a:pt x="0" y="117"/>
                                    </a:cubicBezTo>
                                    <a:cubicBezTo>
                                      <a:pt x="0" y="119"/>
                                      <a:pt x="2" y="122"/>
                                      <a:pt x="5" y="122"/>
                                    </a:cubicBezTo>
                                    <a:cubicBezTo>
                                      <a:pt x="13" y="122"/>
                                      <a:pt x="13" y="122"/>
                                      <a:pt x="13" y="122"/>
                                    </a:cubicBezTo>
                                    <a:cubicBezTo>
                                      <a:pt x="16" y="122"/>
                                      <a:pt x="19" y="119"/>
                                      <a:pt x="19" y="117"/>
                                    </a:cubicBezTo>
                                    <a:cubicBezTo>
                                      <a:pt x="19" y="54"/>
                                      <a:pt x="19" y="54"/>
                                      <a:pt x="19" y="54"/>
                                    </a:cubicBezTo>
                                    <a:cubicBezTo>
                                      <a:pt x="19" y="41"/>
                                      <a:pt x="22" y="18"/>
                                      <a:pt x="44" y="18"/>
                                    </a:cubicBezTo>
                                    <a:cubicBezTo>
                                      <a:pt x="50" y="18"/>
                                      <a:pt x="55" y="20"/>
                                      <a:pt x="61" y="24"/>
                                    </a:cubicBezTo>
                                    <a:cubicBezTo>
                                      <a:pt x="62" y="24"/>
                                      <a:pt x="63" y="24"/>
                                      <a:pt x="64" y="24"/>
                                    </a:cubicBezTo>
                                    <a:cubicBezTo>
                                      <a:pt x="65" y="24"/>
                                      <a:pt x="67" y="24"/>
                                      <a:pt x="68" y="22"/>
                                    </a:cubicBezTo>
                                    <a:cubicBezTo>
                                      <a:pt x="73" y="16"/>
                                      <a:pt x="73" y="16"/>
                                      <a:pt x="73" y="16"/>
                                    </a:cubicBezTo>
                                    <a:cubicBezTo>
                                      <a:pt x="74" y="15"/>
                                      <a:pt x="75" y="13"/>
                                      <a:pt x="74" y="12"/>
                                    </a:cubicBezTo>
                                    <a:cubicBezTo>
                                      <a:pt x="74" y="11"/>
                                      <a:pt x="73" y="9"/>
                                      <a:pt x="72" y="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7" name="Freeform 39">
                              <a:extLst>
                                <a:ext uri="{FF2B5EF4-FFF2-40B4-BE49-F238E27FC236}">
                                  <a16:creationId xmlns:a16="http://schemas.microsoft.com/office/drawing/2014/main" id="{CC96CA29-2144-43A1-B526-8B5F7DCBCCA6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650123" y="302495"/>
                                <a:ext cx="307780" cy="220597"/>
                              </a:xfrm>
                              <a:custGeom>
                                <a:avLst/>
                                <a:gdLst>
                                  <a:gd name="T0" fmla="*/ 161 w 166"/>
                                  <a:gd name="T1" fmla="*/ 0 h 119"/>
                                  <a:gd name="T2" fmla="*/ 152 w 166"/>
                                  <a:gd name="T3" fmla="*/ 0 h 119"/>
                                  <a:gd name="T4" fmla="*/ 147 w 166"/>
                                  <a:gd name="T5" fmla="*/ 4 h 119"/>
                                  <a:gd name="T6" fmla="*/ 120 w 166"/>
                                  <a:gd name="T7" fmla="*/ 87 h 119"/>
                                  <a:gd name="T8" fmla="*/ 92 w 166"/>
                                  <a:gd name="T9" fmla="*/ 4 h 119"/>
                                  <a:gd name="T10" fmla="*/ 87 w 166"/>
                                  <a:gd name="T11" fmla="*/ 0 h 119"/>
                                  <a:gd name="T12" fmla="*/ 80 w 166"/>
                                  <a:gd name="T13" fmla="*/ 0 h 119"/>
                                  <a:gd name="T14" fmla="*/ 74 w 166"/>
                                  <a:gd name="T15" fmla="*/ 4 h 119"/>
                                  <a:gd name="T16" fmla="*/ 47 w 166"/>
                                  <a:gd name="T17" fmla="*/ 87 h 119"/>
                                  <a:gd name="T18" fmla="*/ 19 w 166"/>
                                  <a:gd name="T19" fmla="*/ 4 h 119"/>
                                  <a:gd name="T20" fmla="*/ 14 w 166"/>
                                  <a:gd name="T21" fmla="*/ 0 h 119"/>
                                  <a:gd name="T22" fmla="*/ 5 w 166"/>
                                  <a:gd name="T23" fmla="*/ 0 h 119"/>
                                  <a:gd name="T24" fmla="*/ 1 w 166"/>
                                  <a:gd name="T25" fmla="*/ 1 h 119"/>
                                  <a:gd name="T26" fmla="*/ 1 w 166"/>
                                  <a:gd name="T27" fmla="*/ 6 h 119"/>
                                  <a:gd name="T28" fmla="*/ 37 w 166"/>
                                  <a:gd name="T29" fmla="*/ 114 h 119"/>
                                  <a:gd name="T30" fmla="*/ 42 w 166"/>
                                  <a:gd name="T31" fmla="*/ 119 h 119"/>
                                  <a:gd name="T32" fmla="*/ 49 w 166"/>
                                  <a:gd name="T33" fmla="*/ 119 h 119"/>
                                  <a:gd name="T34" fmla="*/ 55 w 166"/>
                                  <a:gd name="T35" fmla="*/ 114 h 119"/>
                                  <a:gd name="T36" fmla="*/ 83 w 166"/>
                                  <a:gd name="T37" fmla="*/ 31 h 119"/>
                                  <a:gd name="T38" fmla="*/ 111 w 166"/>
                                  <a:gd name="T39" fmla="*/ 114 h 119"/>
                                  <a:gd name="T40" fmla="*/ 116 w 166"/>
                                  <a:gd name="T41" fmla="*/ 119 h 119"/>
                                  <a:gd name="T42" fmla="*/ 124 w 166"/>
                                  <a:gd name="T43" fmla="*/ 119 h 119"/>
                                  <a:gd name="T44" fmla="*/ 129 w 166"/>
                                  <a:gd name="T45" fmla="*/ 114 h 119"/>
                                  <a:gd name="T46" fmla="*/ 165 w 166"/>
                                  <a:gd name="T47" fmla="*/ 6 h 119"/>
                                  <a:gd name="T48" fmla="*/ 165 w 166"/>
                                  <a:gd name="T49" fmla="*/ 1 h 119"/>
                                  <a:gd name="T50" fmla="*/ 161 w 166"/>
                                  <a:gd name="T51" fmla="*/ 0 h 11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166" h="119">
                                    <a:moveTo>
                                      <a:pt x="161" y="0"/>
                                    </a:moveTo>
                                    <a:cubicBezTo>
                                      <a:pt x="152" y="0"/>
                                      <a:pt x="152" y="0"/>
                                      <a:pt x="152" y="0"/>
                                    </a:cubicBezTo>
                                    <a:cubicBezTo>
                                      <a:pt x="149" y="0"/>
                                      <a:pt x="148" y="2"/>
                                      <a:pt x="147" y="4"/>
                                    </a:cubicBezTo>
                                    <a:cubicBezTo>
                                      <a:pt x="120" y="87"/>
                                      <a:pt x="120" y="87"/>
                                      <a:pt x="120" y="87"/>
                                    </a:cubicBezTo>
                                    <a:cubicBezTo>
                                      <a:pt x="92" y="4"/>
                                      <a:pt x="92" y="4"/>
                                      <a:pt x="92" y="4"/>
                                    </a:cubicBezTo>
                                    <a:cubicBezTo>
                                      <a:pt x="91" y="1"/>
                                      <a:pt x="89" y="0"/>
                                      <a:pt x="87" y="0"/>
                                    </a:cubicBezTo>
                                    <a:cubicBezTo>
                                      <a:pt x="80" y="0"/>
                                      <a:pt x="80" y="0"/>
                                      <a:pt x="80" y="0"/>
                                    </a:cubicBezTo>
                                    <a:cubicBezTo>
                                      <a:pt x="78" y="0"/>
                                      <a:pt x="75" y="0"/>
                                      <a:pt x="74" y="4"/>
                                    </a:cubicBezTo>
                                    <a:cubicBezTo>
                                      <a:pt x="47" y="87"/>
                                      <a:pt x="47" y="87"/>
                                      <a:pt x="47" y="87"/>
                                    </a:cubicBezTo>
                                    <a:cubicBezTo>
                                      <a:pt x="19" y="4"/>
                                      <a:pt x="19" y="4"/>
                                      <a:pt x="19" y="4"/>
                                    </a:cubicBezTo>
                                    <a:cubicBezTo>
                                      <a:pt x="18" y="2"/>
                                      <a:pt x="17" y="0"/>
                                      <a:pt x="14" y="0"/>
                                    </a:cubicBezTo>
                                    <a:cubicBezTo>
                                      <a:pt x="5" y="0"/>
                                      <a:pt x="5" y="0"/>
                                      <a:pt x="5" y="0"/>
                                    </a:cubicBezTo>
                                    <a:cubicBezTo>
                                      <a:pt x="3" y="0"/>
                                      <a:pt x="2" y="1"/>
                                      <a:pt x="1" y="1"/>
                                    </a:cubicBezTo>
                                    <a:cubicBezTo>
                                      <a:pt x="0" y="2"/>
                                      <a:pt x="0" y="4"/>
                                      <a:pt x="1" y="6"/>
                                    </a:cubicBezTo>
                                    <a:cubicBezTo>
                                      <a:pt x="37" y="114"/>
                                      <a:pt x="37" y="114"/>
                                      <a:pt x="37" y="114"/>
                                    </a:cubicBezTo>
                                    <a:cubicBezTo>
                                      <a:pt x="37" y="117"/>
                                      <a:pt x="39" y="119"/>
                                      <a:pt x="42" y="119"/>
                                    </a:cubicBezTo>
                                    <a:cubicBezTo>
                                      <a:pt x="49" y="119"/>
                                      <a:pt x="49" y="119"/>
                                      <a:pt x="49" y="119"/>
                                    </a:cubicBezTo>
                                    <a:cubicBezTo>
                                      <a:pt x="52" y="119"/>
                                      <a:pt x="54" y="117"/>
                                      <a:pt x="55" y="114"/>
                                    </a:cubicBezTo>
                                    <a:cubicBezTo>
                                      <a:pt x="83" y="31"/>
                                      <a:pt x="83" y="31"/>
                                      <a:pt x="83" y="31"/>
                                    </a:cubicBezTo>
                                    <a:cubicBezTo>
                                      <a:pt x="111" y="114"/>
                                      <a:pt x="111" y="114"/>
                                      <a:pt x="111" y="114"/>
                                    </a:cubicBezTo>
                                    <a:cubicBezTo>
                                      <a:pt x="112" y="117"/>
                                      <a:pt x="113" y="119"/>
                                      <a:pt x="116" y="119"/>
                                    </a:cubicBezTo>
                                    <a:cubicBezTo>
                                      <a:pt x="124" y="119"/>
                                      <a:pt x="124" y="119"/>
                                      <a:pt x="124" y="119"/>
                                    </a:cubicBezTo>
                                    <a:cubicBezTo>
                                      <a:pt x="127" y="119"/>
                                      <a:pt x="129" y="117"/>
                                      <a:pt x="129" y="114"/>
                                    </a:cubicBezTo>
                                    <a:cubicBezTo>
                                      <a:pt x="165" y="6"/>
                                      <a:pt x="165" y="6"/>
                                      <a:pt x="165" y="6"/>
                                    </a:cubicBezTo>
                                    <a:cubicBezTo>
                                      <a:pt x="166" y="4"/>
                                      <a:pt x="166" y="2"/>
                                      <a:pt x="165" y="1"/>
                                    </a:cubicBezTo>
                                    <a:cubicBezTo>
                                      <a:pt x="164" y="1"/>
                                      <a:pt x="163" y="0"/>
                                      <a:pt x="161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8" name="フリーフォーム 98">
                              <a:extLst>
                                <a:ext uri="{FF2B5EF4-FFF2-40B4-BE49-F238E27FC236}">
                                  <a16:creationId xmlns:a16="http://schemas.microsoft.com/office/drawing/2014/main" id="{9730CCFD-01FC-45A8-917C-5813864E8A6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9983000" y="297211"/>
                                <a:ext cx="184932" cy="229844"/>
                              </a:xfrm>
                              <a:custGeom>
                                <a:avLst/>
                                <a:gdLst>
                                  <a:gd name="connsiteX0" fmla="*/ 111920 w 222250"/>
                                  <a:gd name="connsiteY0" fmla="*/ 39687 h 276225"/>
                                  <a:gd name="connsiteX1" fmla="*/ 49546 w 222250"/>
                                  <a:gd name="connsiteY1" fmla="*/ 82189 h 276225"/>
                                  <a:gd name="connsiteX2" fmla="*/ 42863 w 222250"/>
                                  <a:gd name="connsiteY2" fmla="*/ 138112 h 276225"/>
                                  <a:gd name="connsiteX3" fmla="*/ 49546 w 222250"/>
                                  <a:gd name="connsiteY3" fmla="*/ 194035 h 276225"/>
                                  <a:gd name="connsiteX4" fmla="*/ 111920 w 222250"/>
                                  <a:gd name="connsiteY4" fmla="*/ 236537 h 276225"/>
                                  <a:gd name="connsiteX5" fmla="*/ 174293 w 222250"/>
                                  <a:gd name="connsiteY5" fmla="*/ 194035 h 276225"/>
                                  <a:gd name="connsiteX6" fmla="*/ 180976 w 222250"/>
                                  <a:gd name="connsiteY6" fmla="*/ 138112 h 276225"/>
                                  <a:gd name="connsiteX7" fmla="*/ 174293 w 222250"/>
                                  <a:gd name="connsiteY7" fmla="*/ 82189 h 276225"/>
                                  <a:gd name="connsiteX8" fmla="*/ 111920 w 222250"/>
                                  <a:gd name="connsiteY8" fmla="*/ 39687 h 276225"/>
                                  <a:gd name="connsiteX9" fmla="*/ 111125 w 222250"/>
                                  <a:gd name="connsiteY9" fmla="*/ 0 h 276225"/>
                                  <a:gd name="connsiteX10" fmla="*/ 213360 w 222250"/>
                                  <a:gd name="connsiteY10" fmla="*/ 71284 h 276225"/>
                                  <a:gd name="connsiteX11" fmla="*/ 222250 w 222250"/>
                                  <a:gd name="connsiteY11" fmla="*/ 138113 h 276225"/>
                                  <a:gd name="connsiteX12" fmla="*/ 213360 w 222250"/>
                                  <a:gd name="connsiteY12" fmla="*/ 207169 h 276225"/>
                                  <a:gd name="connsiteX13" fmla="*/ 111125 w 222250"/>
                                  <a:gd name="connsiteY13" fmla="*/ 276225 h 276225"/>
                                  <a:gd name="connsiteX14" fmla="*/ 8890 w 222250"/>
                                  <a:gd name="connsiteY14" fmla="*/ 207169 h 276225"/>
                                  <a:gd name="connsiteX15" fmla="*/ 0 w 222250"/>
                                  <a:gd name="connsiteY15" fmla="*/ 138113 h 276225"/>
                                  <a:gd name="connsiteX16" fmla="*/ 8890 w 222250"/>
                                  <a:gd name="connsiteY16" fmla="*/ 71284 h 276225"/>
                                  <a:gd name="connsiteX17" fmla="*/ 111125 w 222250"/>
                                  <a:gd name="connsiteY17" fmla="*/ 0 h 276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</a:cxnLst>
                                <a:rect l="l" t="t" r="r" b="b"/>
                                <a:pathLst>
                                  <a:path w="222250" h="276225">
                                    <a:moveTo>
                                      <a:pt x="111920" y="39687"/>
                                    </a:moveTo>
                                    <a:cubicBezTo>
                                      <a:pt x="80733" y="39687"/>
                                      <a:pt x="58457" y="55346"/>
                                      <a:pt x="49546" y="82189"/>
                                    </a:cubicBezTo>
                                    <a:cubicBezTo>
                                      <a:pt x="45091" y="97847"/>
                                      <a:pt x="42863" y="113506"/>
                                      <a:pt x="42863" y="138112"/>
                                    </a:cubicBezTo>
                                    <a:cubicBezTo>
                                      <a:pt x="42863" y="162718"/>
                                      <a:pt x="45091" y="180614"/>
                                      <a:pt x="49546" y="194035"/>
                                    </a:cubicBezTo>
                                    <a:cubicBezTo>
                                      <a:pt x="58457" y="220879"/>
                                      <a:pt x="80733" y="236537"/>
                                      <a:pt x="111920" y="236537"/>
                                    </a:cubicBezTo>
                                    <a:cubicBezTo>
                                      <a:pt x="143107" y="236537"/>
                                      <a:pt x="165383" y="220879"/>
                                      <a:pt x="174293" y="194035"/>
                                    </a:cubicBezTo>
                                    <a:cubicBezTo>
                                      <a:pt x="178749" y="180614"/>
                                      <a:pt x="180976" y="162718"/>
                                      <a:pt x="180976" y="138112"/>
                                    </a:cubicBezTo>
                                    <a:cubicBezTo>
                                      <a:pt x="180976" y="113506"/>
                                      <a:pt x="178749" y="97847"/>
                                      <a:pt x="174293" y="82189"/>
                                    </a:cubicBezTo>
                                    <a:cubicBezTo>
                                      <a:pt x="165383" y="55346"/>
                                      <a:pt x="143107" y="39687"/>
                                      <a:pt x="111920" y="39687"/>
                                    </a:cubicBezTo>
                                    <a:close/>
                                    <a:moveTo>
                                      <a:pt x="111125" y="0"/>
                                    </a:moveTo>
                                    <a:cubicBezTo>
                                      <a:pt x="162243" y="0"/>
                                      <a:pt x="197803" y="26731"/>
                                      <a:pt x="213360" y="71284"/>
                                    </a:cubicBezTo>
                                    <a:cubicBezTo>
                                      <a:pt x="220028" y="91332"/>
                                      <a:pt x="222250" y="111381"/>
                                      <a:pt x="222250" y="138113"/>
                                    </a:cubicBezTo>
                                    <a:cubicBezTo>
                                      <a:pt x="222250" y="167072"/>
                                      <a:pt x="220028" y="187120"/>
                                      <a:pt x="213360" y="207169"/>
                                    </a:cubicBezTo>
                                    <a:cubicBezTo>
                                      <a:pt x="197803" y="251721"/>
                                      <a:pt x="162243" y="276225"/>
                                      <a:pt x="111125" y="276225"/>
                                    </a:cubicBezTo>
                                    <a:cubicBezTo>
                                      <a:pt x="62230" y="276225"/>
                                      <a:pt x="24447" y="251721"/>
                                      <a:pt x="8890" y="207169"/>
                                    </a:cubicBezTo>
                                    <a:cubicBezTo>
                                      <a:pt x="2222" y="187120"/>
                                      <a:pt x="0" y="167072"/>
                                      <a:pt x="0" y="138113"/>
                                    </a:cubicBezTo>
                                    <a:cubicBezTo>
                                      <a:pt x="0" y="111381"/>
                                      <a:pt x="2222" y="91332"/>
                                      <a:pt x="8890" y="71284"/>
                                    </a:cubicBezTo>
                                    <a:cubicBezTo>
                                      <a:pt x="24447" y="26731"/>
                                      <a:pt x="62230" y="0"/>
                                      <a:pt x="111125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Freeform 42">
                              <a:extLst>
                                <a:ext uri="{FF2B5EF4-FFF2-40B4-BE49-F238E27FC236}">
                                  <a16:creationId xmlns:a16="http://schemas.microsoft.com/office/drawing/2014/main" id="{72F3E188-87EB-476B-B41D-16F96341139D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0220771" y="297211"/>
                                <a:ext cx="136058" cy="225881"/>
                              </a:xfrm>
                              <a:custGeom>
                                <a:avLst/>
                                <a:gdLst>
                                  <a:gd name="T0" fmla="*/ 72 w 74"/>
                                  <a:gd name="T1" fmla="*/ 9 h 122"/>
                                  <a:gd name="T2" fmla="*/ 47 w 74"/>
                                  <a:gd name="T3" fmla="*/ 0 h 122"/>
                                  <a:gd name="T4" fmla="*/ 18 w 74"/>
                                  <a:gd name="T5" fmla="*/ 12 h 122"/>
                                  <a:gd name="T6" fmla="*/ 18 w 74"/>
                                  <a:gd name="T7" fmla="*/ 8 h 122"/>
                                  <a:gd name="T8" fmla="*/ 13 w 74"/>
                                  <a:gd name="T9" fmla="*/ 3 h 122"/>
                                  <a:gd name="T10" fmla="*/ 5 w 74"/>
                                  <a:gd name="T11" fmla="*/ 3 h 122"/>
                                  <a:gd name="T12" fmla="*/ 0 w 74"/>
                                  <a:gd name="T13" fmla="*/ 8 h 122"/>
                                  <a:gd name="T14" fmla="*/ 0 w 74"/>
                                  <a:gd name="T15" fmla="*/ 117 h 122"/>
                                  <a:gd name="T16" fmla="*/ 5 w 74"/>
                                  <a:gd name="T17" fmla="*/ 122 h 122"/>
                                  <a:gd name="T18" fmla="*/ 13 w 74"/>
                                  <a:gd name="T19" fmla="*/ 122 h 122"/>
                                  <a:gd name="T20" fmla="*/ 18 w 74"/>
                                  <a:gd name="T21" fmla="*/ 117 h 122"/>
                                  <a:gd name="T22" fmla="*/ 18 w 74"/>
                                  <a:gd name="T23" fmla="*/ 54 h 122"/>
                                  <a:gd name="T24" fmla="*/ 44 w 74"/>
                                  <a:gd name="T25" fmla="*/ 18 h 122"/>
                                  <a:gd name="T26" fmla="*/ 61 w 74"/>
                                  <a:gd name="T27" fmla="*/ 24 h 122"/>
                                  <a:gd name="T28" fmla="*/ 64 w 74"/>
                                  <a:gd name="T29" fmla="*/ 24 h 122"/>
                                  <a:gd name="T30" fmla="*/ 68 w 74"/>
                                  <a:gd name="T31" fmla="*/ 22 h 122"/>
                                  <a:gd name="T32" fmla="*/ 73 w 74"/>
                                  <a:gd name="T33" fmla="*/ 16 h 122"/>
                                  <a:gd name="T34" fmla="*/ 74 w 74"/>
                                  <a:gd name="T35" fmla="*/ 12 h 122"/>
                                  <a:gd name="T36" fmla="*/ 72 w 74"/>
                                  <a:gd name="T37" fmla="*/ 9 h 12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74" h="122">
                                    <a:moveTo>
                                      <a:pt x="72" y="9"/>
                                    </a:moveTo>
                                    <a:cubicBezTo>
                                      <a:pt x="65" y="3"/>
                                      <a:pt x="56" y="0"/>
                                      <a:pt x="47" y="0"/>
                                    </a:cubicBezTo>
                                    <a:cubicBezTo>
                                      <a:pt x="35" y="0"/>
                                      <a:pt x="25" y="5"/>
                                      <a:pt x="18" y="12"/>
                                    </a:cubicBezTo>
                                    <a:cubicBezTo>
                                      <a:pt x="18" y="8"/>
                                      <a:pt x="18" y="8"/>
                                      <a:pt x="18" y="8"/>
                                    </a:cubicBezTo>
                                    <a:cubicBezTo>
                                      <a:pt x="18" y="5"/>
                                      <a:pt x="16" y="3"/>
                                      <a:pt x="13" y="3"/>
                                    </a:cubicBezTo>
                                    <a:cubicBezTo>
                                      <a:pt x="5" y="3"/>
                                      <a:pt x="5" y="3"/>
                                      <a:pt x="5" y="3"/>
                                    </a:cubicBezTo>
                                    <a:cubicBezTo>
                                      <a:pt x="2" y="3"/>
                                      <a:pt x="0" y="5"/>
                                      <a:pt x="0" y="8"/>
                                    </a:cubicBezTo>
                                    <a:cubicBezTo>
                                      <a:pt x="0" y="117"/>
                                      <a:pt x="0" y="117"/>
                                      <a:pt x="0" y="117"/>
                                    </a:cubicBezTo>
                                    <a:cubicBezTo>
                                      <a:pt x="0" y="119"/>
                                      <a:pt x="2" y="122"/>
                                      <a:pt x="5" y="122"/>
                                    </a:cubicBezTo>
                                    <a:cubicBezTo>
                                      <a:pt x="13" y="122"/>
                                      <a:pt x="13" y="122"/>
                                      <a:pt x="13" y="122"/>
                                    </a:cubicBezTo>
                                    <a:cubicBezTo>
                                      <a:pt x="16" y="122"/>
                                      <a:pt x="18" y="119"/>
                                      <a:pt x="18" y="117"/>
                                    </a:cubicBezTo>
                                    <a:cubicBezTo>
                                      <a:pt x="18" y="54"/>
                                      <a:pt x="18" y="54"/>
                                      <a:pt x="18" y="54"/>
                                    </a:cubicBezTo>
                                    <a:cubicBezTo>
                                      <a:pt x="18" y="41"/>
                                      <a:pt x="22" y="18"/>
                                      <a:pt x="44" y="18"/>
                                    </a:cubicBezTo>
                                    <a:cubicBezTo>
                                      <a:pt x="49" y="18"/>
                                      <a:pt x="55" y="20"/>
                                      <a:pt x="61" y="24"/>
                                    </a:cubicBezTo>
                                    <a:cubicBezTo>
                                      <a:pt x="62" y="24"/>
                                      <a:pt x="63" y="24"/>
                                      <a:pt x="64" y="24"/>
                                    </a:cubicBezTo>
                                    <a:cubicBezTo>
                                      <a:pt x="65" y="24"/>
                                      <a:pt x="66" y="24"/>
                                      <a:pt x="68" y="22"/>
                                    </a:cubicBezTo>
                                    <a:cubicBezTo>
                                      <a:pt x="73" y="16"/>
                                      <a:pt x="73" y="16"/>
                                      <a:pt x="73" y="16"/>
                                    </a:cubicBezTo>
                                    <a:cubicBezTo>
                                      <a:pt x="74" y="15"/>
                                      <a:pt x="74" y="13"/>
                                      <a:pt x="74" y="12"/>
                                    </a:cubicBezTo>
                                    <a:cubicBezTo>
                                      <a:pt x="74" y="11"/>
                                      <a:pt x="73" y="9"/>
                                      <a:pt x="72" y="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0" name="Freeform 43">
                              <a:extLst>
                                <a:ext uri="{FF2B5EF4-FFF2-40B4-BE49-F238E27FC236}">
                                  <a16:creationId xmlns:a16="http://schemas.microsoft.com/office/drawing/2014/main" id="{5B07FA60-8C54-49BA-9B5E-458521C988D5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0389852" y="211350"/>
                                <a:ext cx="68689" cy="311742"/>
                              </a:xfrm>
                              <a:custGeom>
                                <a:avLst/>
                                <a:gdLst>
                                  <a:gd name="T0" fmla="*/ 32 w 37"/>
                                  <a:gd name="T1" fmla="*/ 150 h 168"/>
                                  <a:gd name="T2" fmla="*/ 28 w 37"/>
                                  <a:gd name="T3" fmla="*/ 150 h 168"/>
                                  <a:gd name="T4" fmla="*/ 18 w 37"/>
                                  <a:gd name="T5" fmla="*/ 139 h 168"/>
                                  <a:gd name="T6" fmla="*/ 18 w 37"/>
                                  <a:gd name="T7" fmla="*/ 5 h 168"/>
                                  <a:gd name="T8" fmla="*/ 13 w 37"/>
                                  <a:gd name="T9" fmla="*/ 0 h 168"/>
                                  <a:gd name="T10" fmla="*/ 5 w 37"/>
                                  <a:gd name="T11" fmla="*/ 0 h 168"/>
                                  <a:gd name="T12" fmla="*/ 0 w 37"/>
                                  <a:gd name="T13" fmla="*/ 5 h 168"/>
                                  <a:gd name="T14" fmla="*/ 0 w 37"/>
                                  <a:gd name="T15" fmla="*/ 139 h 168"/>
                                  <a:gd name="T16" fmla="*/ 26 w 37"/>
                                  <a:gd name="T17" fmla="*/ 168 h 168"/>
                                  <a:gd name="T18" fmla="*/ 32 w 37"/>
                                  <a:gd name="T19" fmla="*/ 168 h 168"/>
                                  <a:gd name="T20" fmla="*/ 37 w 37"/>
                                  <a:gd name="T21" fmla="*/ 163 h 168"/>
                                  <a:gd name="T22" fmla="*/ 37 w 37"/>
                                  <a:gd name="T23" fmla="*/ 156 h 168"/>
                                  <a:gd name="T24" fmla="*/ 32 w 37"/>
                                  <a:gd name="T25" fmla="*/ 150 h 1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37" h="168">
                                    <a:moveTo>
                                      <a:pt x="32" y="150"/>
                                    </a:moveTo>
                                    <a:cubicBezTo>
                                      <a:pt x="28" y="150"/>
                                      <a:pt x="28" y="150"/>
                                      <a:pt x="28" y="150"/>
                                    </a:cubicBezTo>
                                    <a:cubicBezTo>
                                      <a:pt x="21" y="150"/>
                                      <a:pt x="18" y="149"/>
                                      <a:pt x="18" y="139"/>
                                    </a:cubicBezTo>
                                    <a:cubicBezTo>
                                      <a:pt x="18" y="5"/>
                                      <a:pt x="18" y="5"/>
                                      <a:pt x="18" y="5"/>
                                    </a:cubicBezTo>
                                    <a:cubicBezTo>
                                      <a:pt x="18" y="2"/>
                                      <a:pt x="16" y="0"/>
                                      <a:pt x="13" y="0"/>
                                    </a:cubicBezTo>
                                    <a:cubicBezTo>
                                      <a:pt x="5" y="0"/>
                                      <a:pt x="5" y="0"/>
                                      <a:pt x="5" y="0"/>
                                    </a:cubicBezTo>
                                    <a:cubicBezTo>
                                      <a:pt x="2" y="0"/>
                                      <a:pt x="0" y="2"/>
                                      <a:pt x="0" y="5"/>
                                    </a:cubicBezTo>
                                    <a:cubicBezTo>
                                      <a:pt x="0" y="139"/>
                                      <a:pt x="0" y="139"/>
                                      <a:pt x="0" y="139"/>
                                    </a:cubicBezTo>
                                    <a:cubicBezTo>
                                      <a:pt x="0" y="160"/>
                                      <a:pt x="8" y="168"/>
                                      <a:pt x="26" y="168"/>
                                    </a:cubicBezTo>
                                    <a:cubicBezTo>
                                      <a:pt x="32" y="168"/>
                                      <a:pt x="32" y="168"/>
                                      <a:pt x="32" y="168"/>
                                    </a:cubicBezTo>
                                    <a:cubicBezTo>
                                      <a:pt x="35" y="168"/>
                                      <a:pt x="37" y="166"/>
                                      <a:pt x="37" y="163"/>
                                    </a:cubicBezTo>
                                    <a:cubicBezTo>
                                      <a:pt x="37" y="156"/>
                                      <a:pt x="37" y="156"/>
                                      <a:pt x="37" y="156"/>
                                    </a:cubicBezTo>
                                    <a:cubicBezTo>
                                      <a:pt x="37" y="153"/>
                                      <a:pt x="35" y="150"/>
                                      <a:pt x="32" y="15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01" name="フリーフォーム 101">
                              <a:extLst>
                                <a:ext uri="{FF2B5EF4-FFF2-40B4-BE49-F238E27FC236}">
                                  <a16:creationId xmlns:a16="http://schemas.microsoft.com/office/drawing/2014/main" id="{C267DEB8-1350-44D9-82FC-D94E046AF6C3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10488923" y="211350"/>
                                <a:ext cx="179648" cy="315705"/>
                              </a:xfrm>
                              <a:custGeom>
                                <a:avLst/>
                                <a:gdLst>
                                  <a:gd name="connsiteX0" fmla="*/ 107950 w 215900"/>
                                  <a:gd name="connsiteY0" fmla="*/ 142875 h 379412"/>
                                  <a:gd name="connsiteX1" fmla="*/ 47943 w 215900"/>
                                  <a:gd name="connsiteY1" fmla="*/ 183140 h 379412"/>
                                  <a:gd name="connsiteX2" fmla="*/ 41275 w 215900"/>
                                  <a:gd name="connsiteY2" fmla="*/ 241300 h 379412"/>
                                  <a:gd name="connsiteX3" fmla="*/ 47943 w 215900"/>
                                  <a:gd name="connsiteY3" fmla="*/ 299460 h 379412"/>
                                  <a:gd name="connsiteX4" fmla="*/ 107950 w 215900"/>
                                  <a:gd name="connsiteY4" fmla="*/ 339725 h 379412"/>
                                  <a:gd name="connsiteX5" fmla="*/ 167958 w 215900"/>
                                  <a:gd name="connsiteY5" fmla="*/ 299460 h 379412"/>
                                  <a:gd name="connsiteX6" fmla="*/ 174625 w 215900"/>
                                  <a:gd name="connsiteY6" fmla="*/ 241300 h 379412"/>
                                  <a:gd name="connsiteX7" fmla="*/ 167958 w 215900"/>
                                  <a:gd name="connsiteY7" fmla="*/ 183140 h 379412"/>
                                  <a:gd name="connsiteX8" fmla="*/ 107950 w 215900"/>
                                  <a:gd name="connsiteY8" fmla="*/ 142875 h 379412"/>
                                  <a:gd name="connsiteX9" fmla="*/ 186965 w 215900"/>
                                  <a:gd name="connsiteY9" fmla="*/ 0 h 379412"/>
                                  <a:gd name="connsiteX10" fmla="*/ 204771 w 215900"/>
                                  <a:gd name="connsiteY10" fmla="*/ 0 h 379412"/>
                                  <a:gd name="connsiteX11" fmla="*/ 215900 w 215900"/>
                                  <a:gd name="connsiteY11" fmla="*/ 11159 h 379412"/>
                                  <a:gd name="connsiteX12" fmla="*/ 215900 w 215900"/>
                                  <a:gd name="connsiteY12" fmla="*/ 363789 h 379412"/>
                                  <a:gd name="connsiteX13" fmla="*/ 204771 w 215900"/>
                                  <a:gd name="connsiteY13" fmla="*/ 374948 h 379412"/>
                                  <a:gd name="connsiteX14" fmla="*/ 186965 w 215900"/>
                                  <a:gd name="connsiteY14" fmla="*/ 374948 h 379412"/>
                                  <a:gd name="connsiteX15" fmla="*/ 175836 w 215900"/>
                                  <a:gd name="connsiteY15" fmla="*/ 363789 h 379412"/>
                                  <a:gd name="connsiteX16" fmla="*/ 175836 w 215900"/>
                                  <a:gd name="connsiteY16" fmla="*/ 350398 h 379412"/>
                                  <a:gd name="connsiteX17" fmla="*/ 102386 w 215900"/>
                                  <a:gd name="connsiteY17" fmla="*/ 379412 h 379412"/>
                                  <a:gd name="connsiteX18" fmla="*/ 8903 w 215900"/>
                                  <a:gd name="connsiteY18" fmla="*/ 314689 h 379412"/>
                                  <a:gd name="connsiteX19" fmla="*/ 0 w 215900"/>
                                  <a:gd name="connsiteY19" fmla="*/ 241038 h 379412"/>
                                  <a:gd name="connsiteX20" fmla="*/ 8903 w 215900"/>
                                  <a:gd name="connsiteY20" fmla="*/ 167388 h 379412"/>
                                  <a:gd name="connsiteX21" fmla="*/ 102386 w 215900"/>
                                  <a:gd name="connsiteY21" fmla="*/ 102664 h 379412"/>
                                  <a:gd name="connsiteX22" fmla="*/ 175836 w 215900"/>
                                  <a:gd name="connsiteY22" fmla="*/ 131678 h 379412"/>
                                  <a:gd name="connsiteX23" fmla="*/ 175836 w 215900"/>
                                  <a:gd name="connsiteY23" fmla="*/ 11159 h 379412"/>
                                  <a:gd name="connsiteX24" fmla="*/ 186965 w 215900"/>
                                  <a:gd name="connsiteY24" fmla="*/ 0 h 37941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</a:cxnLst>
                                <a:rect l="l" t="t" r="r" b="b"/>
                                <a:pathLst>
                                  <a:path w="215900" h="379412">
                                    <a:moveTo>
                                      <a:pt x="107950" y="142875"/>
                                    </a:moveTo>
                                    <a:cubicBezTo>
                                      <a:pt x="76835" y="142875"/>
                                      <a:pt x="56833" y="156297"/>
                                      <a:pt x="47943" y="183140"/>
                                    </a:cubicBezTo>
                                    <a:cubicBezTo>
                                      <a:pt x="43498" y="196561"/>
                                      <a:pt x="41275" y="216694"/>
                                      <a:pt x="41275" y="241300"/>
                                    </a:cubicBezTo>
                                    <a:cubicBezTo>
                                      <a:pt x="41275" y="268143"/>
                                      <a:pt x="43498" y="286039"/>
                                      <a:pt x="47943" y="299460"/>
                                    </a:cubicBezTo>
                                    <a:cubicBezTo>
                                      <a:pt x="56833" y="326303"/>
                                      <a:pt x="76835" y="339725"/>
                                      <a:pt x="107950" y="339725"/>
                                    </a:cubicBezTo>
                                    <a:cubicBezTo>
                                      <a:pt x="136843" y="339725"/>
                                      <a:pt x="159068" y="326303"/>
                                      <a:pt x="167958" y="299460"/>
                                    </a:cubicBezTo>
                                    <a:cubicBezTo>
                                      <a:pt x="172403" y="286039"/>
                                      <a:pt x="174625" y="268143"/>
                                      <a:pt x="174625" y="241300"/>
                                    </a:cubicBezTo>
                                    <a:cubicBezTo>
                                      <a:pt x="174625" y="214457"/>
                                      <a:pt x="172403" y="196561"/>
                                      <a:pt x="167958" y="183140"/>
                                    </a:cubicBezTo>
                                    <a:cubicBezTo>
                                      <a:pt x="159068" y="156297"/>
                                      <a:pt x="136843" y="142875"/>
                                      <a:pt x="107950" y="142875"/>
                                    </a:cubicBezTo>
                                    <a:close/>
                                    <a:moveTo>
                                      <a:pt x="186965" y="0"/>
                                    </a:moveTo>
                                    <a:cubicBezTo>
                                      <a:pt x="186965" y="0"/>
                                      <a:pt x="186965" y="0"/>
                                      <a:pt x="204771" y="0"/>
                                    </a:cubicBezTo>
                                    <a:cubicBezTo>
                                      <a:pt x="211449" y="0"/>
                                      <a:pt x="215900" y="4464"/>
                                      <a:pt x="215900" y="11159"/>
                                    </a:cubicBezTo>
                                    <a:cubicBezTo>
                                      <a:pt x="215900" y="11159"/>
                                      <a:pt x="215900" y="11159"/>
                                      <a:pt x="215900" y="363789"/>
                                    </a:cubicBezTo>
                                    <a:cubicBezTo>
                                      <a:pt x="215900" y="368253"/>
                                      <a:pt x="211449" y="374948"/>
                                      <a:pt x="204771" y="374948"/>
                                    </a:cubicBezTo>
                                    <a:cubicBezTo>
                                      <a:pt x="204771" y="374948"/>
                                      <a:pt x="204771" y="374948"/>
                                      <a:pt x="186965" y="374948"/>
                                    </a:cubicBezTo>
                                    <a:cubicBezTo>
                                      <a:pt x="180288" y="374948"/>
                                      <a:pt x="175836" y="368253"/>
                                      <a:pt x="175836" y="363789"/>
                                    </a:cubicBezTo>
                                    <a:cubicBezTo>
                                      <a:pt x="175836" y="363789"/>
                                      <a:pt x="175836" y="363789"/>
                                      <a:pt x="175836" y="350398"/>
                                    </a:cubicBezTo>
                                    <a:cubicBezTo>
                                      <a:pt x="158030" y="370485"/>
                                      <a:pt x="133547" y="379412"/>
                                      <a:pt x="102386" y="379412"/>
                                    </a:cubicBezTo>
                                    <a:cubicBezTo>
                                      <a:pt x="53419" y="379412"/>
                                      <a:pt x="22257" y="357094"/>
                                      <a:pt x="8903" y="314689"/>
                                    </a:cubicBezTo>
                                    <a:cubicBezTo>
                                      <a:pt x="2226" y="294602"/>
                                      <a:pt x="0" y="272284"/>
                                      <a:pt x="0" y="241038"/>
                                    </a:cubicBezTo>
                                    <a:cubicBezTo>
                                      <a:pt x="0" y="209793"/>
                                      <a:pt x="2226" y="187474"/>
                                      <a:pt x="8903" y="167388"/>
                                    </a:cubicBezTo>
                                    <a:cubicBezTo>
                                      <a:pt x="22257" y="124983"/>
                                      <a:pt x="53419" y="102664"/>
                                      <a:pt x="102386" y="102664"/>
                                    </a:cubicBezTo>
                                    <a:cubicBezTo>
                                      <a:pt x="133547" y="102664"/>
                                      <a:pt x="158030" y="113824"/>
                                      <a:pt x="175836" y="131678"/>
                                    </a:cubicBezTo>
                                    <a:cubicBezTo>
                                      <a:pt x="175836" y="131678"/>
                                      <a:pt x="175836" y="131678"/>
                                      <a:pt x="175836" y="11159"/>
                                    </a:cubicBezTo>
                                    <a:cubicBezTo>
                                      <a:pt x="175836" y="4464"/>
                                      <a:pt x="180288" y="0"/>
                                      <a:pt x="186965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" name="Freeform 46">
                              <a:extLst>
                                <a:ext uri="{FF2B5EF4-FFF2-40B4-BE49-F238E27FC236}">
                                  <a16:creationId xmlns:a16="http://schemas.microsoft.com/office/drawing/2014/main" id="{CC6B9037-0DFB-42A6-AD68-31A844406341}"/>
                                </a:ext>
                              </a:extLst>
                            </wps:cNvPr>
                            <wps:cNvSpPr>
                              <a:spLocks/>
                            </wps:cNvSpPr>
                            <wps:spPr bwMode="auto">
                              <a:xfrm>
                                <a:off x="4749421" y="63404"/>
                                <a:ext cx="241733" cy="509884"/>
                              </a:xfrm>
                              <a:custGeom>
                                <a:avLst/>
                                <a:gdLst>
                                  <a:gd name="T0" fmla="*/ 121 w 131"/>
                                  <a:gd name="T1" fmla="*/ 272 h 275"/>
                                  <a:gd name="T2" fmla="*/ 128 w 131"/>
                                  <a:gd name="T3" fmla="*/ 256 h 275"/>
                                  <a:gd name="T4" fmla="*/ 11 w 131"/>
                                  <a:gd name="T5" fmla="*/ 4 h 275"/>
                                  <a:gd name="T6" fmla="*/ 11 w 131"/>
                                  <a:gd name="T7" fmla="*/ 3 h 275"/>
                                  <a:gd name="T8" fmla="*/ 11 w 131"/>
                                  <a:gd name="T9" fmla="*/ 3 h 275"/>
                                  <a:gd name="T10" fmla="*/ 4 w 131"/>
                                  <a:gd name="T11" fmla="*/ 1 h 275"/>
                                  <a:gd name="T12" fmla="*/ 1 w 131"/>
                                  <a:gd name="T13" fmla="*/ 8 h 275"/>
                                  <a:gd name="T14" fmla="*/ 1 w 131"/>
                                  <a:gd name="T15" fmla="*/ 8 h 275"/>
                                  <a:gd name="T16" fmla="*/ 1 w 131"/>
                                  <a:gd name="T17" fmla="*/ 8 h 275"/>
                                  <a:gd name="T18" fmla="*/ 105 w 131"/>
                                  <a:gd name="T19" fmla="*/ 266 h 275"/>
                                  <a:gd name="T20" fmla="*/ 121 w 131"/>
                                  <a:gd name="T21" fmla="*/ 272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131" h="275">
                                    <a:moveTo>
                                      <a:pt x="121" y="272"/>
                                    </a:moveTo>
                                    <a:cubicBezTo>
                                      <a:pt x="128" y="269"/>
                                      <a:pt x="131" y="262"/>
                                      <a:pt x="128" y="256"/>
                                    </a:cubicBezTo>
                                    <a:cubicBezTo>
                                      <a:pt x="11" y="4"/>
                                      <a:pt x="11" y="4"/>
                                      <a:pt x="11" y="4"/>
                                    </a:cubicBezTo>
                                    <a:cubicBezTo>
                                      <a:pt x="11" y="3"/>
                                      <a:pt x="11" y="3"/>
                                      <a:pt x="11" y="3"/>
                                    </a:cubicBezTo>
                                    <a:cubicBezTo>
                                      <a:pt x="11" y="3"/>
                                      <a:pt x="11" y="3"/>
                                      <a:pt x="11" y="3"/>
                                    </a:cubicBezTo>
                                    <a:cubicBezTo>
                                      <a:pt x="10" y="1"/>
                                      <a:pt x="7" y="0"/>
                                      <a:pt x="4" y="1"/>
                                    </a:cubicBezTo>
                                    <a:cubicBezTo>
                                      <a:pt x="1" y="2"/>
                                      <a:pt x="0" y="5"/>
                                      <a:pt x="1" y="8"/>
                                    </a:cubicBezTo>
                                    <a:cubicBezTo>
                                      <a:pt x="1" y="8"/>
                                      <a:pt x="1" y="8"/>
                                      <a:pt x="1" y="8"/>
                                    </a:cubicBezTo>
                                    <a:cubicBezTo>
                                      <a:pt x="1" y="8"/>
                                      <a:pt x="1" y="8"/>
                                      <a:pt x="1" y="8"/>
                                    </a:cubicBezTo>
                                    <a:cubicBezTo>
                                      <a:pt x="105" y="266"/>
                                      <a:pt x="105" y="266"/>
                                      <a:pt x="105" y="266"/>
                                    </a:cubicBezTo>
                                    <a:cubicBezTo>
                                      <a:pt x="107" y="272"/>
                                      <a:pt x="115" y="275"/>
                                      <a:pt x="121" y="27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7F7F81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w16du="http://schemas.microsoft.com/office/word/2023/wordml/word16du" xmlns:arto="http://schemas.microsoft.com/office/word/2006/arto">
              <w:pict>
                <v:group w14:anchorId="29BC582F" id="Group 3" o:spid="_x0000_s1026" style="position:absolute;margin-left:.6pt;margin-top:801.65pt;width:594.7pt;height:38.95pt;z-index:-251658239;mso-position-horizontal-relative:page;mso-position-vertical-relative:page;mso-width-relative:margin;mso-height-relative:margin" coordsize="77756,5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">
                  <v:rect id="正方形/長方形 70" o:spid="_x0000_s1027" style="position:absolute;top:4230;width:77756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" fillcolor="#a0d8ad" stroked="f" strokeweight="1pt">
                    <v:fill color2="#04127c [3215]" rotate="t" focusposition="1,1" focussize="" colors="0 #a0d8ad;6554f #65b3a4;.75 #04127c" focus="100%" type="gradientRadial"/>
                  </v:rect>
                  <v:group id="グループ化 71" o:spid="_x0000_s1028" style="position:absolute;left:47494;width:25927;height:2052" coordorigin="47494" coordsize="92109,7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<o:lock v:ext="edit" aspectratio="t"/>
                    <v:shape id="Freeform 5" o:spid="_x0000_s1029" style="position:absolute;left:112907;top:317;width:8533;height:6697;visibility:visible;mso-wrap-style:square;v-text-anchor:top" coordsize="461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" path="m,c116,,116,,116,v27,,58,25,72,39c392,264,392,264,392,264,392,,392,,392,v69,,69,,69,c461,361,461,361,461,361v-121,,-121,,-121,c319,360,297,356,273,331,69,105,69,105,69,105v,256,,256,,256c,361,,361,,361l,xe" fillcolor="#7f7f81" stroked="f">
                      <v:path arrowok="t" o:connecttype="custom" o:connectlocs="0,0;214721,0;347996,72352;725608,489765;725608,0;853330,0;853330,669717;629354,669717;505334,614062;127722,194793;127722,669717;0,669717;0,0" o:connectangles="0,0,0,0,0,0,0,0,0,0,0,0,0"/>
                    </v:shape>
                    <v:shape id="Freeform 6" o:spid="_x0000_s1030" style="position:absolute;left:130977;width:8626;height:7291;visibility:visible;mso-wrap-style:square;v-text-anchor:top" coordsize="466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" path="m466,380v-83,12,-166,13,-250,6c166,381,118,371,74,348,18,319,,254,1,195,2,141,18,83,66,51,98,31,132,24,168,17,267,,365,4,461,14v,52,,52,,52c348,44,229,49,188,101v-26,33,-29,65,-29,92c159,242,176,316,275,330v65,10,129,3,191,-9l466,380xe" fillcolor="#7f7f81" stroked="f">
                      <v:path arrowok="t" o:connecttype="custom" o:connectlocs="862577,705039;399821,716171;136976,645668;1851,361796;122168,94624;310972,31541;853322,25975;853322,122454;347992,187392;294313,358086;509031,612271;862577,595573;862577,705039" o:connectangles="0,0,0,0,0,0,0,0,0,0,0,0,0"/>
                    </v:shape>
                    <v:shape id="Freeform 7" o:spid="_x0000_s1031" style="position:absolute;left:122563;top:317;width:7978;height:6816;visibility:visible;mso-wrap-style:square;v-text-anchor:top" coordsize="431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" path="m212,307v10,,166,1,219,c431,361,431,361,431,361v-108,4,-211,6,-320,2c18,359,2,312,,267,,,,,,,426,,426,,426,v,51,,51,,51c151,51,151,51,151,51v,92,,92,,92c402,143,402,143,402,143v,50,,50,,50c151,193,151,193,151,193v,28,1,58,1,64c153,292,170,305,212,307e" fillcolor="#7f7f81" stroked="f">
                      <v:path arrowok="t" o:connecttype="custom" o:connectlocs="392446,570172;797850,570172;797850,670463;205479,674177;0,495882;0,0;788594,0;788594,94719;279525,94719;279525,265585;744166,265585;744166,358447;279525,358447;281376,477310;392446,570172" o:connectangles="0,0,0,0,0,0,0,0,0,0,0,0,0,0,0"/>
                    </v:shape>
                    <v:shape id="フリーフォーム 75" o:spid="_x0000_s1032" style="position:absolute;left:50334;top:2060;width:2351;height:3210;visibility:visible;mso-wrap-style:square;v-text-anchor:top" coordsize="282575,385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" path="m140966,57150v-35707,,-58024,20073,-69183,49068c67320,119600,65088,139674,65088,193203v,53529,2232,71372,6695,84754c82942,309182,105259,327025,140966,327025v37939,,60256,-17843,71415,-49068c216844,264575,219076,246732,219076,193203v,-53529,-2232,-73603,-6695,-86985c201222,77223,178905,57150,140966,57150xm140175,v64525,,113475,31218,133500,91423c280350,113722,282575,133790,282575,193996v,57976,-2225,78044,-8900,102573c253650,356774,204700,385762,140175,385762,75650,385762,28925,356774,8900,296569,2225,272040,,251972,,193996,,133790,2225,113722,8900,91423,28925,31218,75650,,140175,xe" fillcolor="#7f7f81" stroked="f">
                      <v:path arrowok="t" o:connecttype="custom" o:connectlocs="117296,47554;59730,88383;54159,160762;59730,231285;117296,272114;176720,231285;182291,160762;176720,88383;117296,47554;116638,0;227722,76072;235128,161422;227722,246772;116638,320988;7406,246772;0,161422;7406,76072;116638,0" o:connectangles="0,0,0,0,0,0,0,0,0,0,0,0,0,0,0,0,0,0"/>
                    </v:shape>
                    <v:shape id="Freeform 10" o:spid="_x0000_s1033" style="position:absolute;left:53187;top:2972;width:1572;height:2258;visibility:visible;mso-wrap-style:square;v-text-anchor:top" coordsize="85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" path="m2,122c1,122,,121,,119,,5,,5,,5,,4,1,3,2,3v23,,23,,23,c26,3,27,4,27,5v,10,,10,,10c28,15,28,15,28,15,33,6,43,,58,,68,,77,4,83,10v2,1,2,2,1,4c71,30,71,30,71,30v-1,1,-2,1,-4,c62,27,56,25,50,25,34,25,27,36,27,55v,64,,64,,64c27,121,26,122,25,122r-23,xe" fillcolor="#7f7f81" stroked="f">
                      <v:path arrowok="t" o:connecttype="custom" o:connectlocs="3699,225881;0,220327;0,9257;3699,5554;46233,5554;49932,9257;49932,27772;51781,27772;107261,0;153494,18515;155344,25921;131302,55545;123905,55545;92466,46287;49932,101832;49932,220327;46233,225881;3699,225881" o:connectangles="0,0,0,0,0,0,0,0,0,0,0,0,0,0,0,0,0,0"/>
                    </v:shape>
                    <v:shape id="Freeform 11" o:spid="_x0000_s1034" style="position:absolute;left:54799;top:2972;width:1756;height:2298;visibility:visible;mso-wrap-style:square;v-text-anchor:top" coordsize="95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" path="m4,92c1,84,,75,,62,,50,1,40,4,33,10,12,29,,53,,70,,84,7,94,19v1,1,1,2,,3c78,36,78,36,78,36v-1,1,-2,,-3,-1c69,28,62,25,53,25,42,25,34,30,30,40v-2,6,-2,13,-2,22c28,71,28,78,30,84v4,11,12,16,23,16c62,100,69,96,75,89v1,-1,2,-1,3,c94,103,94,103,94,103v1,1,1,2,,3c84,117,70,124,53,124,29,124,10,113,4,92xe" fillcolor="#7f7f81" stroked="f">
                      <v:path arrowok="t" o:connecttype="custom" o:connectlocs="7397,170529;0,114922;7397,61168;98014,0;173837,35218;173837,40779;144247,66729;138699,64875;98014,46340;55480,74143;51781,114922;55480,155701;98014,185358;138699,164969;144247,164969;173837,190919;173837,196480;98014,229844;7397,170529" o:connectangles="0,0,0,0,0,0,0,0,0,0,0,0,0,0,0,0,0,0,0"/>
                    </v:shape>
                    <v:shape id="Freeform 12" o:spid="_x0000_s1035" style="position:absolute;left:56965;top:2113;width:1862;height:3117;visibility:visible;mso-wrap-style:square;v-text-anchor:top" coordsize="101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" path="m75,168v-1,,-2,-1,-2,-3c73,97,73,97,73,97,73,81,65,71,51,71,36,71,28,81,28,97v,68,,68,,68c28,167,27,168,25,168v-22,,-22,,-22,c1,168,,167,,165,,2,,2,,2,,1,1,,3,,25,,25,,25,v2,,3,1,3,2c28,60,28,60,28,60v,,,,,c33,53,44,46,59,46v26,,42,19,42,44c101,165,101,165,101,165v,2,-1,3,-3,3l75,168xe" fillcolor="#7f7f81" stroked="f">
                      <v:path arrowok="t" o:connecttype="custom" o:connectlocs="138307,311742;134619,306175;134619,179994;94049,131748;51634,179994;51634,306175;46102,311742;5532,311742;0,306175;0,3711;5532,0;46102,0;51634,3711;51634,111336;51634,111336;108801,85358;186253,167005;186253,306175;180721,311742;138307,311742" o:connectangles="0,0,0,0,0,0,0,0,0,0,0,0,0,0,0,0,0,0,0,0"/>
                    </v:shape>
                    <v:shape id="フリーフォーム 79" o:spid="_x0000_s1036" style="position:absolute;left:59237;top:2972;width:1942;height:2298;visibility:visible;mso-wrap-style:square;v-text-anchor:top" coordsize="233363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" path="m117800,50800v-26826,,-46945,13406,-53651,35748c61913,93251,61913,99954,61913,108891v,2234,,2234,2236,2234c169216,111125,169216,111125,169216,111125v2235,,2235,,2235,-2234c171451,99954,171451,93251,169216,86548,162509,64206,142390,50800,117800,50800xm115570,v55563,,95568,28959,108903,73512c231141,91332,233363,109153,233363,153706v,2228,-2222,4455,-6667,4455c64453,158161,64453,158161,64453,158161v-2223,,-2223,2228,-2223,4455c62230,169299,62230,175982,66675,182665v6668,24504,28893,40097,57785,40097c153353,222762,173355,211624,186690,196031v2223,-2228,4445,-2228,8890,c226696,224990,226696,224990,226696,224990v2222,2227,2222,4455,,6683c204470,258404,166688,276225,120015,276225v-57785,,-95567,-26731,-111125,-73511c2222,187120,,167072,,138113,,111381,2222,91332,8890,73512,22225,26731,64453,,115570,xe" fillcolor="#7f7f81" stroked="f">
                      <v:path arrowok="t" o:connecttype="custom" o:connectlocs="98020,42270;53378,72016;51517,90607;53378,92466;140803,92466;142663,90607;140803,72016;98020,42270;96165,0;186782,61169;194179,127897;188631,131604;53631,131604;51781,135311;55480,151994;103562,185358;155343,163115;162740,163115;188631,187212;188631,192773;99863,229844;7397,168676;0,114922;7397,61169;96165,0" o:connectangles="0,0,0,0,0,0,0,0,0,0,0,0,0,0,0,0,0,0,0,0,0,0,0,0,0"/>
                    </v:shape>
                    <v:shape id="Freeform 15" o:spid="_x0000_s1037" style="position:absolute;left:61456;top:2972;width:1889;height:2298;visibility:visible;mso-wrap-style:square;v-text-anchor:top" coordsize="102,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" path="m1,106c,105,,103,1,102,16,87,16,87,16,87v,-1,2,-1,3,c28,95,41,101,54,101v14,,22,-6,22,-14c76,80,71,75,56,74,43,73,43,73,43,73,19,70,7,58,7,38,7,15,23,,53,,71,,87,6,97,15v2,1,2,2,1,3c86,33,86,33,86,33v-1,1,-3,1,-4,c75,28,63,23,51,23,39,23,33,28,33,36v,6,4,11,20,12c66,49,66,49,66,49v24,3,36,16,36,35c102,108,85,124,52,124,28,124,11,115,1,106xe" fillcolor="#7f7f81" stroked="f">
                      <v:path arrowok="t" o:connecttype="custom" o:connectlocs="1852,196480;1852,189065;29631,161262;35186,161262;100003,187212;140745,161262;103707,137165;79632,135311;12963,70436;98151,0;179635,27804;181487,33364;159264,61168;151857,61168;94448,42632;61113,66729;98151,88972;122226,90825;188895,155701;96299,229844;1852,196480" o:connectangles="0,0,0,0,0,0,0,0,0,0,0,0,0,0,0,0,0,0,0,0,0"/>
                    </v:shape>
                    <v:shape id="Freeform 16" o:spid="_x0000_s1038" style="position:absolute;left:63583;top:2338;width:1096;height:2919;visibility:visible;mso-wrap-style:square;v-text-anchor:top" coordsize="59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" path="m45,157c21,157,12,146,12,122v,-62,,-62,,-62c12,59,11,58,10,58v-8,,-8,,-8,c1,58,,57,,56,,39,,39,,39,,38,1,37,2,37v8,,8,,8,c11,37,12,36,12,35,12,3,12,3,12,3,12,1,13,,14,,37,,37,,37,v2,,2,1,2,3c39,35,39,35,39,35v,1,1,2,2,2c57,37,57,37,57,37v1,,2,1,2,2c59,56,59,56,59,56v,1,-1,2,-2,2c41,58,41,58,41,58v-1,,-2,1,-2,2c39,121,39,121,39,121v,9,4,11,12,11c57,132,57,132,57,132v1,,2,1,2,3c59,155,59,155,59,155v,1,-1,2,-2,2l45,157xe" fillcolor="#7f7f81" stroked="f">
                      <v:path arrowok="t" o:connecttype="custom" o:connectlocs="83623,291928;22299,226849;22299,111565;18583,107846;3717,107846;0,104127;0,72517;3717,68798;18583,68798;22299,65079;22299,5578;26016,0;68757,0;72473,5578;72473,65079;76190,68798;105922,68798;109639,72517;109639,104127;105922,107846;76190,107846;72473,111565;72473,224989;94773,245443;105922,245443;109639,251021;109639,288209;105922,291928;83623,291928" o:connectangles="0,0,0,0,0,0,0,0,0,0,0,0,0,0,0,0,0,0,0,0,0,0,0,0,0,0,0,0,0"/>
                    </v:shape>
                    <v:shape id="Freeform 17" o:spid="_x0000_s1039" style="position:absolute;left:65142;top:2972;width:1571;height:2258;visibility:visible;mso-wrap-style:square;v-text-anchor:top" coordsize="85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" path="m3,122c1,122,,121,,119,,5,,5,,5,,4,1,3,3,3v22,,22,,22,c27,3,28,4,28,5v,10,,10,,10c28,15,28,15,28,15,34,6,44,,59,v9,,19,4,25,10c85,11,85,12,84,14,71,30,71,30,71,30v-1,1,-2,1,-3,c62,27,57,25,50,25,35,25,28,36,28,55v,64,,64,,64c28,121,27,122,25,122r-22,xe" fillcolor="#7f7f81" stroked="f">
                      <v:path arrowok="t" o:connecttype="custom" o:connectlocs="5548,225881;0,220327;0,9257;5548,5554;46233,5554;51781,9257;51781,27772;51781,27772;109110,0;155344,18515;155344,25921;131302,55545;125754,55545;92466,46287;51781,101832;51781,220327;46233,225881;5548,225881" o:connectangles="0,0,0,0,0,0,0,0,0,0,0,0,0,0,0,0,0,0"/>
                    </v:shape>
                    <v:shape id="フリーフォーム 83" o:spid="_x0000_s1040" style="position:absolute;left:66740;top:2972;width:1849;height:2298;visibility:visible;mso-wrap-style:square;v-text-anchor:top" coordsize="22225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" path="m118286,158750v-40127,,-57961,11010,-57961,35232c60325,216002,75930,227012,104910,227012v37897,,60190,-15414,60190,-44040c165100,163154,165100,163154,165100,163154v,-2202,-2229,-4404,-4458,-4404c118286,158750,118286,158750,118286,158750xm111125,v82233,,111125,26731,111125,93560c222250,265087,222250,265087,222250,265087v,4455,-2222,6683,-6667,6683l171133,271770v-4445,,-6668,-2228,-6668,-6683c164465,247266,164465,247266,164465,247266v-13335,17821,-37782,28959,-75565,28959c42227,276225,,251721,,196031,,138112,42227,111381,106680,111381v53340,,53340,,53340,c162243,111381,164465,111381,164465,109153v,-13365,,-13365,,-13365c164465,66829,148908,51235,104458,51235v-28893,,-46673,8911,-60008,20049c42227,73511,40005,71284,37782,69056,15557,33414,15557,33414,15557,33414v,-2227,,-6683,2223,-6683c40005,11138,68898,,111125,xe" fillcolor="#7f7f81" stroked="f">
                      <v:path arrowok="t" o:connecttype="custom" o:connectlocs="98425,132094;50196,161410;87295,188894;137378,152249;137378,135759;133669,132094;98425,132094;92466,0;184932,77850;184932,220576;179384,226137;142398,226137;136850,220576;136850,205748;73973,229844;0,163115;88767,92679;133151,92679;136850,90825;136850,79704;86918,42632;36986,59315;31438,57461;12945,27803;14795,22243;92466,0" o:connectangles="0,0,0,0,0,0,0,0,0,0,0,0,0,0,0,0,0,0,0,0,0,0,0,0,0,0"/>
                    </v:shape>
                    <v:shape id="Freeform 20" o:spid="_x0000_s1041" style="position:absolute;left:68959;top:2338;width:1096;height:2919;visibility:visible;mso-wrap-style:square;v-text-anchor:top" coordsize="59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" path="m44,157c21,157,11,146,11,122v,-62,,-62,,-62c11,59,11,58,10,58v-8,,-8,,-8,c1,58,,57,,56,,39,,39,,39,,38,1,37,2,37v8,,8,,8,c11,37,11,36,11,35,11,3,11,3,11,3,11,1,13,,14,,37,,37,,37,v1,,2,1,2,3c39,35,39,35,39,35v,1,1,2,2,2c56,37,56,37,56,37v2,,3,1,3,2c59,56,59,56,59,56v,1,-1,2,-3,2c41,58,41,58,41,58v-1,,-2,1,-2,2c39,121,39,121,39,121v,9,4,11,11,11c56,132,56,132,56,132v2,,3,1,3,3c59,155,59,155,59,155v,1,-1,2,-3,2l44,157xe" fillcolor="#7f7f81" stroked="f">
                      <v:path arrowok="t" o:connecttype="custom" o:connectlocs="81765,291928;20441,226849;20441,111565;18583,107846;3717,107846;0,104127;0,72517;3717,68798;18583,68798;20441,65079;20441,5578;26016,0;68757,0;72473,5578;72473,65079;76190,68798;104064,68798;109639,72517;109639,104127;104064,107846;76190,107846;72473,111565;72473,224989;92914,245443;104064,245443;109639,251021;109639,288209;104064,291928;81765,291928" o:connectangles="0,0,0,0,0,0,0,0,0,0,0,0,0,0,0,0,0,0,0,0,0,0,0,0,0,0,0,0,0"/>
                    </v:shape>
                    <v:shape id="Freeform 21" o:spid="_x0000_s1042" style="position:absolute;left:70518;top:2113;width:502;height:3117;visibility:visible;mso-wrap-style:square;v-text-anchor:top" coordsize="2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" path="m2,26c1,26,,25,,24,,2,,2,,2,,1,1,,2,,25,,25,,25,v2,,2,1,2,2c27,24,27,24,27,24v,1,,2,-2,2l2,26xm2,168c1,168,,167,,165,,51,,51,,51,,50,1,49,2,49v23,,23,,23,c27,49,27,50,27,51v,114,,114,,114c27,167,27,168,25,168r-23,xe" fillcolor="#7f7f81" stroked="f">
                      <v:path arrowok="t" o:connecttype="custom" o:connectlocs="3718,48246;0,44535;0,3711;3718,0;46478,0;50196,3711;50196,44535;46478,48246;3718,48246;3718,311742;0,306175;0,94636;3718,90925;46478,90925;50196,94636;50196,306175;46478,311742;3718,311742" o:connectangles="0,0,0,0,0,0,0,0,0,0,0,0,0,0,0,0,0,0"/>
                      <o:lock v:ext="edit" verticies="t"/>
                    </v:shape>
                    <v:shape id="Freeform 22" o:spid="_x0000_s1043" style="position:absolute;left:71588;top:2972;width:1875;height:2258;visibility:visible;mso-wrap-style:square;v-text-anchor:top" coordsize="101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" path="m76,122v-2,,-3,-1,-3,-3c73,51,73,51,73,51,73,35,65,25,51,25,36,25,28,35,28,51v,68,,68,,68c28,121,27,122,26,122v-23,,-23,,-23,c1,122,,121,,119,,5,,5,,5,,4,1,3,3,3v23,,23,,23,c27,3,28,4,28,5v,9,,9,,9c28,14,28,14,28,14,33,7,44,,60,v25,,41,19,41,44c101,119,101,119,101,119v,2,-1,3,-3,3l76,122xe" fillcolor="#7f7f81" stroked="f">
                      <v:path arrowok="t" o:connecttype="custom" o:connectlocs="141145,225881;135573,220327;135573,94426;94716,46287;52001,94426;52001,220327;48286,225881;5572,225881;0,220327;0,9257;5572,5554;48286,5554;52001,9257;52001,25921;52001,25921;111430,0;187574,81465;187574,220327;182002,225881;141145,225881" o:connectangles="0,0,0,0,0,0,0,0,0,0,0,0,0,0,0,0,0,0,0,0"/>
                    </v:shape>
                    <v:shape id="フリーフォーム 87" o:spid="_x0000_s1044" style="position:absolute;left:73847;top:2972;width:1928;height:3130;visibility:visible;mso-wrap-style:square;v-text-anchor:top" coordsize="231775,376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" path="m115888,55562v-24738,,-40481,11159,-47228,33475c64162,100196,61913,113586,61913,131440v,17853,2249,31243,6747,44634c75407,198391,91150,209549,115888,209549v24739,,40481,-11158,47228,-33475c167614,162683,169863,149293,169863,131440v,-17854,-2249,-31244,-6747,-42403c156369,66721,140627,55562,115888,55562xm100287,v33429,,55715,11131,69087,31168c169374,11131,169374,11131,169374,11131v,-2226,2229,-4452,4457,-4452c225089,6679,225089,6679,225089,6679v4457,,6686,2226,6686,4452c231775,253793,231775,253793,231775,253793v,75693,-44572,122444,-124802,122444c69087,376237,31200,360653,11143,336164v-2229,-2226,-2229,-4452,,-6678c44572,296092,44572,296092,44572,296092v2229,-2226,4457,-2226,6686,c69087,311676,86916,320581,109202,320581v42343,,60172,-22263,60172,-62335c169374,233757,169374,233757,169374,233757v-13372,17810,-35658,31167,-69087,31167c55715,264924,22286,240436,8914,200363,2229,180327,,160290,,131349,,102408,2229,84598,8914,64561,22286,22263,55715,,100287,xe" fillcolor="#7f7f81" stroked="f">
                      <v:path arrowok="t" o:connecttype="custom" o:connectlocs="96429,46233;57131,74087;51517,109370;57131,146509;96429,174364;135727,146509;141342,109370;135727,74087;96429,46233;83448,0;140935,25935;140935,9262;144643,5558;187295,5558;192858,9262;192858,211179;89011,313063;9272,279719;9272,274162;37088,246375;42651,246375;90866,266752;140935,214884;140935,194507;83448,220441;7417,166720;0,109294;7417,53721;83448,0" o:connectangles="0,0,0,0,0,0,0,0,0,0,0,0,0,0,0,0,0,0,0,0,0,0,0,0,0,0,0,0,0"/>
                    </v:shape>
                    <v:shape id="フリーフォーム 88" o:spid="_x0000_s1045" style="position:absolute;left:77294;top:2972;width:1717;height:2298;visibility:visible;mso-wrap-style:square;v-text-anchor:top" coordsize="20637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" path="m106022,150812v-57490,,-66335,22388,-66335,44775c39687,229169,70643,238124,97177,238124v39801,,66335,-20149,66335,-51492c163512,186632,163512,186632,163512,150812r-57490,xm106516,v71011,,99859,26731,99859,91332c206375,91332,206375,91332,206375,260632v,4455,-4438,11138,-11095,11138c195280,271770,195280,271770,177527,271770v-6657,,-11095,-6683,-11095,-11138c166432,260632,166432,260632,166432,251721v-17753,15594,-42163,24504,-75449,24504c33286,276225,,245038,,196031,,158161,17753,113609,102078,113609v,,,,62134,c164212,113609,164212,113609,164212,91332v,-35642,-8876,-51235,-59915,-51235c77668,40097,59915,44552,44382,57918,37724,62373,31067,60146,26629,55690v,,,,-8876,-13365c13314,35642,15534,31187,19972,26731,39944,8910,71011,,106516,xe" fillcolor="#7f7f81" stroked="f">
                      <v:path arrowok="t" o:connecttype="custom" o:connectlocs="88220,125489;33023,162746;80860,198141;136057,155295;136057,125489;88631,0;171723,75996;171723,216869;162491,226137;147719,226137;138487,216869;138487,209454;75706,229844;0,163115;84938,94533;136640,94533;136640,75996;86785,33364;36930,48193;22158,46339;14772,35218;16619,22243;88631,0" o:connectangles="0,0,0,0,0,0,0,0,0,0,0,0,0,0,0,0,0,0,0,0,0,0,0"/>
                    </v:shape>
                    <v:shape id="フリーフォーム 89" o:spid="_x0000_s1046" style="position:absolute;left:80715;top:2113;width:1784;height:3157;visibility:visible;mso-wrap-style:square;v-text-anchor:top" coordsize="214313,379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" path="m106363,142875v-31115,,-51117,13422,-60007,40265c41911,196561,39688,214457,39688,241300v,26843,2223,44739,6668,58160c55246,326303,75248,339725,106363,339725v31115,,51118,-13422,60008,-40265c170816,286039,173038,268143,173038,241300v,-24606,-2222,-44739,-6667,-58160c157481,156297,137478,142875,106363,142875xm11047,v,,,,17675,c35351,,39769,4464,39769,11159v,,,,,120519c57445,113824,79539,102664,112680,102664v46398,,77330,22319,92795,64724c212104,189706,214313,212024,214313,241038v,29014,-2209,53564,-8838,73651c190010,357094,159078,379412,112680,379412v-33141,,-55235,-8927,-72911,-29014c39769,350398,39769,350398,39769,363789v,4464,-4418,11159,-11047,11159c28722,374948,28722,374948,11047,374948,4419,374948,,368253,,363789v,,,,,-352630c,4464,4419,,11047,xe" fillcolor="#7f7f81" stroked="f">
                      <v:path arrowok="t" o:connecttype="custom" o:connectlocs="88504,118885;38572,152389;33024,200783;38572,249178;88504,282682;138436,249178;143983,200783;138436,152389;88504,118885;9192,0;23899,0;33091,9285;33091,109568;93760,85426;170974,139282;178328,200565;170974,261850;93760,315705;33091,291563;33091,302705;23899,311991;9192,311991;0,302705;0,9285;9192,0" o:connectangles="0,0,0,0,0,0,0,0,0,0,0,0,0,0,0,0,0,0,0,0,0,0,0,0,0"/>
                    </v:shape>
                    <v:shape id="Freeform 29" o:spid="_x0000_s1047" style="position:absolute;left:83001;top:2972;width:1387;height:2258;visibility:visible;mso-wrap-style:square;v-text-anchor:top" coordsize="75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" path="m73,9c66,3,57,,48,,36,,26,5,19,12v,-4,,-4,,-4c19,5,17,3,14,3,6,3,6,3,6,3,3,3,,5,,8,,117,,117,,117v,2,3,5,6,5c14,122,14,122,14,122v3,,5,-3,5,-5c19,54,19,54,19,54,19,41,23,18,45,18v5,,11,2,17,6c63,24,64,24,65,24v1,,2,,4,-2c74,16,74,16,74,16v1,-1,1,-3,1,-4c75,11,74,9,73,9xe" fillcolor="#7f7f81" stroked="f">
                      <v:path arrowok="t" o:connecttype="custom" o:connectlocs="135001,16663;88768,0;35137,22218;35137,14812;25891,5554;11096,5554;0,14812;0,216624;11096,225881;25891,225881;35137,216624;35137,99980;83220,33327;114659,44436;120207,44436;127604,40733;136851,29624;138700,22218;135001,16663" o:connectangles="0,0,0,0,0,0,0,0,0,0,0,0,0,0,0,0,0,0,0"/>
                    </v:shape>
                    <v:shape id="フリーフォーム 91" o:spid="_x0000_s1048" style="position:absolute;left:84705;top:2113;width:383;height:3117;visibility:visible;mso-wrap-style:square;v-text-anchor:top" coordsize="46038,37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" path="m13053,109538v,,,,18345,c38277,109538,42863,113994,42863,120677v,,,,,242834c42863,367967,38277,374650,31398,374650v,,,,-18345,c6174,374650,1588,367967,1588,363511v,,,,,-242834c1588,113994,6174,109538,13053,109538xm10962,v,,,,24115,c39461,,46038,4498,46038,11245v,,,,,29236c46038,47228,39461,53975,35077,53975v,,,,-24115,c4385,53975,,47228,,40481v,,,,,-29236c,4498,4385,,10962,xe" fillcolor="#7f7f81" stroked="f">
                      <v:path arrowok="t" o:connecttype="custom" o:connectlocs="10861,91145;26126,91145;35666,100414;35666,302473;26126,311742;10861,311742;1321,302473;1321,100414;10861,91145;9121,0;29187,0;38308,9357;38308,33684;29187,44912;9121,44912;0,33684;0,9357;9121,0" o:connectangles="0,0,0,0,0,0,0,0,0,0,0,0,0,0,0,0,0,0"/>
                    </v:shape>
                    <v:shape id="フリーフォーム 92" o:spid="_x0000_s1049" style="position:absolute;left:85590;top:2972;width:1757;height:3091;visibility:visible;mso-wrap-style:square;v-text-anchor:top" coordsize="211138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" path="m107156,39687v-28821,,-48775,13401,-57643,40204c45079,93293,42862,111161,42862,135731v,26802,2217,44671,6651,55839c58381,218373,78335,231774,107156,231774v28822,,48775,-13401,57643,-40204c169233,180402,171450,162533,171450,135731v,-26803,-2217,-42438,-6651,-55840c155931,53088,135978,39687,107156,39687xm100013,v31115,,55563,8898,71120,28917c171133,28917,171133,28917,171133,17795v,-6673,4445,-11122,11113,-11122c182246,6673,182246,6673,200026,6673v6667,,11112,4449,11112,11122c211138,17795,211138,17795,211138,260255v,71181,-42227,111220,-113348,111220c60008,371475,28892,355904,11112,331436,8890,326987,8890,320314,15557,315865v,,,,13335,-11122c33337,300294,40005,302519,44450,306967v15558,15571,35560,24469,57785,24469c148908,331436,171133,309192,171133,260255v,,,,,-15571c155576,262479,131128,271377,100013,271377v-44450,,-77788,-22244,-91123,-64508c2222,189074,,166830,,135689,,106771,2222,84527,8890,66732,22225,24468,55563,,100013,xe" fillcolor="#7f7f81" stroked="f">
                      <v:path arrowok="t" o:connecttype="custom" o:connectlocs="89164,33023;41199,66476;35665,112940;41199,159403;89164,192856;137128,159403;142662,112940;137128,66476;89164,33023;83220,0;142398,24061;142398,14807;151645,5553;166440,5553;175686,14807;175686,216555;81370,309100;9246,275784;12945,262828;24041,253573;36986,255424;85069,275784;142398,216555;142398,203599;83220,225810;7397,172133;0,112905;7397,55527;83220,0" o:connectangles="0,0,0,0,0,0,0,0,0,0,0,0,0,0,0,0,0,0,0,0,0,0,0,0,0,0,0,0,0"/>
                    </v:shape>
                    <v:shape id="Freeform 34" o:spid="_x0000_s1050" style="position:absolute;left:88033;top:2113;width:1718;height:3117;visibility:visible;mso-wrap-style:square;v-text-anchor:top" coordsize="93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" path="m50,46c37,46,26,51,18,59,18,5,18,5,18,5,18,2,16,,13,,5,,5,,5,,2,,,2,,5,,163,,163,,163v,2,2,5,5,5c13,168,13,168,13,168v3,,5,-3,5,-5c18,93,18,93,18,93,18,76,30,64,47,64v19,,28,10,28,31c75,163,75,163,75,163v,2,2,5,5,5c88,168,88,168,88,168v3,,5,-3,5,-5c93,92,93,92,93,92,93,63,77,46,50,46xe" fillcolor="#7f7f81" stroked="f">
                      <v:path arrowok="t" o:connecttype="custom" o:connectlocs="92324,85358;33237,109481;33237,9278;24004,0;9232,0;0,9278;0,302464;9232,311742;24004,311742;33237,302464;33237,172571;86785,118759;138486,176283;138486,302464;147719,311742;162491,311742;171723,302464;171723,170716;92324,85358" o:connectangles="0,0,0,0,0,0,0,0,0,0,0,0,0,0,0,0,0,0,0"/>
                    </v:shape>
                    <v:shape id="Freeform 35" o:spid="_x0000_s1051" style="position:absolute;left:90147;top:2338;width:1123;height:2892;visibility:visible;mso-wrap-style:square;v-text-anchor:top" coordsize="61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" path="m55,37v-20,,-20,,-20,c35,5,35,5,35,5,35,3,33,,30,,22,,22,,22,,19,,16,3,16,5v,32,,32,,32c5,37,5,37,5,37,2,37,,39,,42v,7,,7,,7c,51,2,54,5,54v11,,11,,11,c16,123,16,123,16,123v,24,10,33,33,33c55,156,55,156,55,156v3,,6,-2,6,-5c61,144,61,144,61,144v,-3,-3,-6,-6,-6c51,138,51,138,51,138v-12,,-16,-2,-16,-16c35,54,35,54,35,54v20,,20,,20,c58,54,61,51,61,49v,-7,,-7,,-7c61,39,58,37,55,37xe" fillcolor="#7f7f81" stroked="f">
                      <v:path arrowok="t" o:connecttype="custom" o:connectlocs="101237,68613;64424,68613;64424,9272;55220,0;40495,0;29451,9272;29451,68613;9203,68613;0,77885;0,90865;9203,100137;29451,100137;29451,228091;90193,289286;101237,289286;112281,280014;112281,267033;101237,255907;93874,255907;64424,226236;64424,100137;101237,100137;112281,90865;112281,77885;101237,68613" o:connectangles="0,0,0,0,0,0,0,0,0,0,0,0,0,0,0,0,0,0,0,0,0,0,0,0,0"/>
                    </v:shape>
                    <v:shape id="フリーフォーム 95" o:spid="_x0000_s1052" style="position:absolute;left:91626;top:2972;width:1823;height:2298;visibility:visible;mso-wrap-style:square;v-text-anchor:top" coordsize="219075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" path="m108419,39687v-31334,,-53715,15490,-62668,42045c43513,90583,41275,101648,41275,112712v,,,,136525,c177800,101648,175562,90583,173324,81732,162133,52964,141990,39687,108419,39687xm108431,v50896,,88515,26731,101793,71284c216862,86877,219075,104698,219075,140340v,6683,-6639,11138,-13277,11138c205798,151478,205798,151478,42045,151478v,17821,2213,28959,4426,40097c57535,220535,79664,236128,115070,236128v26554,,48683,-8911,66386,-28959c185882,200486,192521,200486,196946,204941v,,,,13278,11138c214649,220535,214649,227217,210224,231673v-19916,28959,-57535,44552,-97367,44552c59748,276225,24342,251721,8851,204941,2213,187120,,167072,,138113,,109153,2213,86877,8851,71284,22129,26731,59748,,108431,xe" fillcolor="#7f7f81" stroked="f">
                      <v:path arrowok="t" o:connecttype="custom" o:connectlocs="90214,33023;38069,68008;34344,93787;147946,93787;144221,68008;90214,33023;90224,0;174925,59315;182290,116775;171242,126043;34985,126043;38668,159408;95749,196480;150988,172383;163877,170529;174925,179797;174925,192773;93907,229844;7365,170529;0,114922;7365,59315;90224,0" o:connectangles="0,0,0,0,0,0,0,0,0,0,0,0,0,0,0,0,0,0,0,0,0,0"/>
                    </v:shape>
                    <v:shape id="Freeform 38" o:spid="_x0000_s1053" style="position:absolute;left:93978;top:2972;width:1387;height:2258;visibility:visible;mso-wrap-style:square;v-text-anchor:top" coordsize="75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" path="m72,9c66,3,57,,47,,35,,25,5,19,12v,-4,,-4,,-4c19,5,16,3,13,3,5,3,5,3,5,3,2,3,,5,,8,,117,,117,,117v,2,2,5,5,5c13,122,13,122,13,122v3,,6,-3,6,-5c19,54,19,54,19,54,19,41,22,18,44,18v6,,11,2,17,6c62,24,63,24,64,24v1,,3,,4,-2c73,16,73,16,73,16v1,-1,2,-3,1,-4c74,11,73,9,72,9xe" fillcolor="#7f7f81" stroked="f">
                      <v:path arrowok="t" o:connecttype="custom" o:connectlocs="133152,16663;86919,0;35137,22218;35137,14812;24041,5554;9247,5554;0,14812;0,216624;9247,225881;24041,225881;35137,216624;35137,99980;81371,33327;112809,44436;118357,44436;125755,40733;135001,29624;136851,22218;133152,16663" o:connectangles="0,0,0,0,0,0,0,0,0,0,0,0,0,0,0,0,0,0,0"/>
                    </v:shape>
                    <v:shape id="Freeform 39" o:spid="_x0000_s1054" style="position:absolute;left:96501;top:3024;width:3078;height:2206;visibility:visible;mso-wrap-style:square;v-text-anchor:top" coordsize="166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" path="m161,v-9,,-9,,-9,c149,,148,2,147,4,120,87,120,87,120,87,92,4,92,4,92,4,91,1,89,,87,,80,,80,,80,,78,,75,,74,4,47,87,47,87,47,87,19,4,19,4,19,4,18,2,17,,14,,5,,5,,5,,3,,2,1,1,1,,2,,4,1,6,37,114,37,114,37,114v,3,2,5,5,5c49,119,49,119,49,119v3,,5,-2,6,-5c83,31,83,31,83,31v28,83,28,83,28,83c112,117,113,119,116,119v8,,8,,8,c127,119,129,117,129,114,165,6,165,6,165,6v1,-2,1,-4,,-5c164,1,163,,161,xe" fillcolor="#7f7f81" stroked="f">
                      <v:path arrowok="t" o:connecttype="custom" o:connectlocs="298510,0;281823,0;272552,7415;222492,161277;170577,7415;161306,0;148328,0;137203,7415;87143,161277;35228,7415;25957,0;9270,0;1854,1854;1854,11123;68602,211328;77872,220597;90851,220597;101975,211328;153890,57466;205805,211328;215075,220597;229908,220597;239178,211328;305926,11123;305926,1854;298510,0" o:connectangles="0,0,0,0,0,0,0,0,0,0,0,0,0,0,0,0,0,0,0,0,0,0,0,0,0,0"/>
                    </v:shape>
                    <v:shape id="フリーフォーム 98" o:spid="_x0000_s1055" style="position:absolute;left:99830;top:2972;width:1849;height:2298;visibility:visible;mso-wrap-style:square;v-text-anchor:top" coordsize="22225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" path="m111920,39687v-31187,,-53463,15659,-62374,42502c45091,97847,42863,113506,42863,138112v,24606,2228,42502,6683,55923c58457,220879,80733,236537,111920,236537v31187,,53463,-15658,62373,-42502c178749,180614,180976,162718,180976,138112v,-24606,-2227,-40265,-6683,-55923c165383,55346,143107,39687,111920,39687xm111125,v51118,,86678,26731,102235,71284c220028,91332,222250,111381,222250,138113v,28959,-2222,49007,-8890,69056c197803,251721,162243,276225,111125,276225v-48895,,-86678,-24504,-102235,-69056c2222,187120,,167072,,138113,,111381,2222,91332,8890,71284,24447,26731,62230,,111125,xe" fillcolor="#7f7f81" stroked="f">
                      <v:path arrowok="t" o:connecttype="custom" o:connectlocs="93128,33023;41227,68389;35666,114922;41227,161455;93128,196820;145027,161455;150588,114922;145027,68389;93128,33023;92466,0;177535,59315;184932,114922;177535,172383;92466,229844;7397,172383;0,114922;7397,59315;92466,0" o:connectangles="0,0,0,0,0,0,0,0,0,0,0,0,0,0,0,0,0,0"/>
                    </v:shape>
                    <v:shape id="Freeform 42" o:spid="_x0000_s1056" style="position:absolute;left:102207;top:2972;width:1361;height:2258;visibility:visible;mso-wrap-style:square;v-text-anchor:top" coordsize="74,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" path="m72,9c65,3,56,,47,,35,,25,5,18,12v,-4,,-4,,-4c18,5,16,3,13,3,5,3,5,3,5,3,2,3,,5,,8,,117,,117,,117v,2,2,5,5,5c13,122,13,122,13,122v3,,5,-3,5,-5c18,54,18,54,18,54,18,41,22,18,44,18v5,,11,2,17,6c62,24,63,24,64,24v1,,2,,4,-2c73,16,73,16,73,16v1,-1,1,-3,1,-4c74,11,73,9,72,9xe" fillcolor="#7f7f81" stroked="f">
                      <v:path arrowok="t" o:connecttype="custom" o:connectlocs="132381,16663;86415,0;33095,22218;33095,14812;23902,5554;9193,5554;0,14812;0,216624;9193,225881;23902,225881;33095,216624;33095,99980;80899,33327;112156,44436;117672,44436;125026,40733;134219,29624;136058,22218;132381,16663" o:connectangles="0,0,0,0,0,0,0,0,0,0,0,0,0,0,0,0,0,0,0"/>
                    </v:shape>
                    <v:shape id="Freeform 43" o:spid="_x0000_s1057" style="position:absolute;left:103898;top:2113;width:687;height:3117;visibility:visible;mso-wrap-style:square;v-text-anchor:top" coordsize="37,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" path="m32,150v-4,,-4,,-4,c21,150,18,149,18,139,18,5,18,5,18,5,18,2,16,,13,,5,,5,,5,,2,,,2,,5,,139,,139,,139v,21,8,29,26,29c32,168,32,168,32,168v3,,5,-2,5,-5c37,156,37,156,37,156v,-3,-2,-6,-5,-6xe" fillcolor="#7f7f81" stroked="f">
                      <v:path arrowok="t" o:connecttype="custom" o:connectlocs="59407,278341;51981,278341;33416,257929;33416,9278;24134,0;9282,0;0,9278;0,257929;48268,311742;59407,311742;68689,302464;68689,289475;59407,278341" o:connectangles="0,0,0,0,0,0,0,0,0,0,0,0,0"/>
                    </v:shape>
                    <v:shape id="フリーフォーム 101" o:spid="_x0000_s1058" style="position:absolute;left:104889;top:2113;width:1796;height:3157;visibility:visible;mso-wrap-style:square;v-text-anchor:top" coordsize="215900,379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" path="m107950,142875v-31115,,-51117,13422,-60007,40265c43498,196561,41275,216694,41275,241300v,26843,2223,44739,6668,58160c56833,326303,76835,339725,107950,339725v28893,,51118,-13422,60008,-40265c172403,286039,174625,268143,174625,241300v,-26843,-2222,-44739,-6667,-58160c159068,156297,136843,142875,107950,142875xm186965,v,,,,17806,c211449,,215900,4464,215900,11159v,,,,,352630c215900,368253,211449,374948,204771,374948v,,,,-17806,c180288,374948,175836,368253,175836,363789v,,,,,-13391c158030,370485,133547,379412,102386,379412v-48967,,-80129,-22318,-93483,-64723c2226,294602,,272284,,241038,,209793,2226,187474,8903,167388v13354,-42405,44516,-64724,93483,-64724c133547,102664,158030,113824,175836,131678v,,,,,-120519c175836,4464,180288,,186965,xe" fillcolor="#7f7f81" stroked="f">
                      <v:path arrowok="t" o:connecttype="custom" o:connectlocs="89824,118885;39893,152389;34344,200783;39893,249178;89824,282682;139756,249178;145304,200783;139756,152389;89824,118885;155572,0;170388,0;179648,9285;179648,302705;170388,311991;155572,311991;146311,302705;146311,291563;85194,315705;7408,261850;0,200565;7408,139282;85194,85426;146311,109568;146311,9285;155572,0" o:connectangles="0,0,0,0,0,0,0,0,0,0,0,0,0,0,0,0,0,0,0,0,0,0,0,0,0"/>
                    </v:shape>
                    <v:shape id="Freeform 46" o:spid="_x0000_s1059" style="position:absolute;left:47494;top:634;width:2417;height:5098;visibility:visible;mso-wrap-style:square;v-text-anchor:top" coordsize="13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" path="m121,272v7,-3,10,-10,7,-16c11,4,11,4,11,4v,-1,,-1,,-1c11,3,11,3,11,3,10,1,7,,4,1,1,2,,5,1,8v,,,,,c1,8,1,8,1,8,105,266,105,266,105,266v2,6,10,9,16,6xe" fillcolor="#7f7f81" stroked="f">
                      <v:path arrowok="t" o:connecttype="custom" o:connectlocs="223280,504322;236197,474656;20298,7416;20298,5562;20298,5562;7381,1854;1845,14833;1845,14833;1845,14833;193755,493197;223280,504322" o:connectangles="0,0,0,0,0,0,0,0,0,0,0"/>
                    </v:shape>
                  </v:group>
                  <w10:wrap anchorx="page" anchory="page"/>
                </v:group>
              </w:pict>
            </mc:Fallback>
          </mc:AlternateContent>
        </w:r>
        <w:r w:rsidR="007A0BF1">
          <w:rPr>
            <w:rFonts w:cstheme="minorHAnsi"/>
            <w:color w:val="808080" w:themeColor="background1" w:themeShade="80"/>
          </w:rPr>
          <w:t>©</w:t>
        </w:r>
        <w:r w:rsidR="007A0BF1">
          <w:rPr>
            <w:color w:val="808080" w:themeColor="background1" w:themeShade="80"/>
          </w:rPr>
          <w:t xml:space="preserve"> NEC</w:t>
        </w:r>
        <w:r w:rsidR="006555AF">
          <w:rPr>
            <w:color w:val="808080" w:themeColor="background1" w:themeShade="80"/>
          </w:rPr>
          <w:t xml:space="preserve"> Telecom Software Philippines</w:t>
        </w:r>
        <w:r w:rsidR="0006696A">
          <w:rPr>
            <w:color w:val="808080" w:themeColor="background1" w:themeShade="80"/>
          </w:rPr>
          <w:t>, Inc.</w:t>
        </w:r>
        <w:r w:rsidR="007A0BF1">
          <w:rPr>
            <w:color w:val="808080" w:themeColor="background1" w:themeShade="80"/>
          </w:rPr>
          <w:t xml:space="preserve"> 202</w:t>
        </w:r>
        <w:r w:rsidR="00EC28F3">
          <w:rPr>
            <w:color w:val="808080" w:themeColor="background1" w:themeShade="80"/>
          </w:rPr>
          <w:t>3</w:t>
        </w:r>
        <w:r w:rsidR="006555AF">
          <w:rPr>
            <w:color w:val="808080" w:themeColor="background1" w:themeShade="80"/>
          </w:rPr>
          <w:br/>
        </w:r>
        <w:ins w:id="159" w:author="Author">
          <w:r w:rsidR="007A0BF1">
            <w:rPr>
              <w:color w:val="808080" w:themeColor="background1" w:themeShade="80"/>
            </w:rPr>
            <w:t>NEC Confidential</w:t>
          </w:r>
        </w:ins>
        <w:r w:rsidR="007A0BF1">
          <w:rPr>
            <w:noProof/>
          </w:rPr>
          <w:tab/>
        </w:r>
        <w:r w:rsidR="007A0BF1">
          <w:fldChar w:fldCharType="begin"/>
        </w:r>
        <w:r w:rsidR="007A0BF1">
          <w:instrText>PAGE   \* MERGEFORMAT</w:instrText>
        </w:r>
        <w:r w:rsidR="007A0BF1">
          <w:fldChar w:fldCharType="separate"/>
        </w:r>
        <w:r w:rsidR="003F6534" w:rsidRPr="0006696A">
          <w:rPr>
            <w:noProof/>
          </w:rPr>
          <w:t>4</w:t>
        </w:r>
        <w:r w:rsidR="007A0BF1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2C08D" w14:textId="77777777" w:rsidR="00CB7D7E" w:rsidRDefault="00CB7D7E" w:rsidP="00AB1DF9">
      <w:r>
        <w:separator/>
      </w:r>
    </w:p>
    <w:p w14:paraId="2EE1B42B" w14:textId="77777777" w:rsidR="00CB7D7E" w:rsidRDefault="00CB7D7E" w:rsidP="00AB1DF9"/>
  </w:footnote>
  <w:footnote w:type="continuationSeparator" w:id="0">
    <w:p w14:paraId="0BCD2E80" w14:textId="77777777" w:rsidR="00CB7D7E" w:rsidRDefault="00CB7D7E" w:rsidP="00AB1DF9">
      <w:r>
        <w:continuationSeparator/>
      </w:r>
    </w:p>
    <w:p w14:paraId="597D9042" w14:textId="77777777" w:rsidR="00CB7D7E" w:rsidRDefault="00CB7D7E" w:rsidP="00AB1DF9"/>
  </w:footnote>
  <w:footnote w:type="continuationNotice" w:id="1">
    <w:p w14:paraId="39D5D76D" w14:textId="77777777" w:rsidR="00CB7D7E" w:rsidRDefault="00CB7D7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40E89" w14:textId="77777777" w:rsidR="007A0BF1" w:rsidRDefault="007A0BF1">
    <w:pPr>
      <w:pStyle w:val="Header"/>
    </w:pPr>
    <w:r>
      <w:rPr>
        <w:rFonts w:hint="eastAsia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828E4" w14:textId="77777777" w:rsidR="007A0BF1" w:rsidRDefault="007A0BF1" w:rsidP="00AB1DF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7147"/>
    <w:multiLevelType w:val="hybridMultilevel"/>
    <w:tmpl w:val="A2D65942"/>
    <w:lvl w:ilvl="0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" w15:restartNumberingAfterBreak="0">
    <w:nsid w:val="03435E4A"/>
    <w:multiLevelType w:val="hybridMultilevel"/>
    <w:tmpl w:val="1478AC48"/>
    <w:lvl w:ilvl="0" w:tplc="04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2" w15:restartNumberingAfterBreak="0">
    <w:nsid w:val="0CAE1B35"/>
    <w:multiLevelType w:val="hybridMultilevel"/>
    <w:tmpl w:val="DF7632E8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3" w15:restartNumberingAfterBreak="0">
    <w:nsid w:val="0D3264B7"/>
    <w:multiLevelType w:val="hybridMultilevel"/>
    <w:tmpl w:val="1C14935A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4" w15:restartNumberingAfterBreak="0">
    <w:nsid w:val="0D5C2336"/>
    <w:multiLevelType w:val="hybridMultilevel"/>
    <w:tmpl w:val="1A00B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FC41A0"/>
    <w:multiLevelType w:val="hybridMultilevel"/>
    <w:tmpl w:val="B400D892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6" w15:restartNumberingAfterBreak="0">
    <w:nsid w:val="0E092977"/>
    <w:multiLevelType w:val="hybridMultilevel"/>
    <w:tmpl w:val="0AFE0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506410"/>
    <w:multiLevelType w:val="hybridMultilevel"/>
    <w:tmpl w:val="A2FE8B64"/>
    <w:lvl w:ilvl="0" w:tplc="500EA2F8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8" w15:restartNumberingAfterBreak="0">
    <w:nsid w:val="1BEA2500"/>
    <w:multiLevelType w:val="hybridMultilevel"/>
    <w:tmpl w:val="81ECA72E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9" w15:restartNumberingAfterBreak="0">
    <w:nsid w:val="1D102B6B"/>
    <w:multiLevelType w:val="hybridMultilevel"/>
    <w:tmpl w:val="BCA49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3FA028"/>
    <w:multiLevelType w:val="hybridMultilevel"/>
    <w:tmpl w:val="F3E8B736"/>
    <w:lvl w:ilvl="0" w:tplc="1EBA45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E430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801D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8EFB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2E18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C8A2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5B8A3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908C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20A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E26514"/>
    <w:multiLevelType w:val="hybridMultilevel"/>
    <w:tmpl w:val="C05077C2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12" w15:restartNumberingAfterBreak="0">
    <w:nsid w:val="2BE825C1"/>
    <w:multiLevelType w:val="hybridMultilevel"/>
    <w:tmpl w:val="719621E0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2E4969B3"/>
    <w:multiLevelType w:val="multilevel"/>
    <w:tmpl w:val="9EFCDBB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b/>
        <w:bCs/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2E5F41D1"/>
    <w:multiLevelType w:val="hybridMultilevel"/>
    <w:tmpl w:val="033432B2"/>
    <w:lvl w:ilvl="0" w:tplc="0409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5" w15:restartNumberingAfterBreak="0">
    <w:nsid w:val="33057142"/>
    <w:multiLevelType w:val="multilevel"/>
    <w:tmpl w:val="7CFAF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32716AC"/>
    <w:multiLevelType w:val="hybridMultilevel"/>
    <w:tmpl w:val="D7C2BC60"/>
    <w:lvl w:ilvl="0" w:tplc="0409000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20" w:hanging="360"/>
      </w:pPr>
      <w:rPr>
        <w:rFonts w:ascii="Wingdings" w:hAnsi="Wingdings" w:hint="default"/>
      </w:rPr>
    </w:lvl>
  </w:abstractNum>
  <w:abstractNum w:abstractNumId="17" w15:restartNumberingAfterBreak="0">
    <w:nsid w:val="3419638F"/>
    <w:multiLevelType w:val="hybridMultilevel"/>
    <w:tmpl w:val="E85CB832"/>
    <w:lvl w:ilvl="0" w:tplc="DC82E0B4">
      <w:start w:val="1"/>
      <w:numFmt w:val="decimal"/>
      <w:lvlText w:val="%1."/>
      <w:lvlJc w:val="left"/>
      <w:pPr>
        <w:ind w:left="204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2760" w:hanging="360"/>
      </w:pPr>
    </w:lvl>
    <w:lvl w:ilvl="2" w:tplc="0409001B" w:tentative="1">
      <w:start w:val="1"/>
      <w:numFmt w:val="lowerRoman"/>
      <w:lvlText w:val="%3."/>
      <w:lvlJc w:val="right"/>
      <w:pPr>
        <w:ind w:left="3480" w:hanging="180"/>
      </w:pPr>
    </w:lvl>
    <w:lvl w:ilvl="3" w:tplc="0409000F" w:tentative="1">
      <w:start w:val="1"/>
      <w:numFmt w:val="decimal"/>
      <w:lvlText w:val="%4."/>
      <w:lvlJc w:val="left"/>
      <w:pPr>
        <w:ind w:left="4200" w:hanging="360"/>
      </w:pPr>
    </w:lvl>
    <w:lvl w:ilvl="4" w:tplc="04090019" w:tentative="1">
      <w:start w:val="1"/>
      <w:numFmt w:val="lowerLetter"/>
      <w:lvlText w:val="%5."/>
      <w:lvlJc w:val="left"/>
      <w:pPr>
        <w:ind w:left="4920" w:hanging="360"/>
      </w:pPr>
    </w:lvl>
    <w:lvl w:ilvl="5" w:tplc="0409001B" w:tentative="1">
      <w:start w:val="1"/>
      <w:numFmt w:val="lowerRoman"/>
      <w:lvlText w:val="%6."/>
      <w:lvlJc w:val="right"/>
      <w:pPr>
        <w:ind w:left="5640" w:hanging="180"/>
      </w:pPr>
    </w:lvl>
    <w:lvl w:ilvl="6" w:tplc="0409000F" w:tentative="1">
      <w:start w:val="1"/>
      <w:numFmt w:val="decimal"/>
      <w:lvlText w:val="%7."/>
      <w:lvlJc w:val="left"/>
      <w:pPr>
        <w:ind w:left="6360" w:hanging="360"/>
      </w:pPr>
    </w:lvl>
    <w:lvl w:ilvl="7" w:tplc="04090019" w:tentative="1">
      <w:start w:val="1"/>
      <w:numFmt w:val="lowerLetter"/>
      <w:lvlText w:val="%8."/>
      <w:lvlJc w:val="left"/>
      <w:pPr>
        <w:ind w:left="7080" w:hanging="360"/>
      </w:pPr>
    </w:lvl>
    <w:lvl w:ilvl="8" w:tplc="0409001B" w:tentative="1">
      <w:start w:val="1"/>
      <w:numFmt w:val="lowerRoman"/>
      <w:lvlText w:val="%9."/>
      <w:lvlJc w:val="right"/>
      <w:pPr>
        <w:ind w:left="7800" w:hanging="180"/>
      </w:pPr>
    </w:lvl>
  </w:abstractNum>
  <w:abstractNum w:abstractNumId="18" w15:restartNumberingAfterBreak="0">
    <w:nsid w:val="38AA0C4D"/>
    <w:multiLevelType w:val="hybridMultilevel"/>
    <w:tmpl w:val="34DA11AE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19" w15:restartNumberingAfterBreak="0">
    <w:nsid w:val="39C27F16"/>
    <w:multiLevelType w:val="hybridMultilevel"/>
    <w:tmpl w:val="8EA86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233050"/>
    <w:multiLevelType w:val="multilevel"/>
    <w:tmpl w:val="4148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DEA0D15"/>
    <w:multiLevelType w:val="hybridMultilevel"/>
    <w:tmpl w:val="05E21FA0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22" w15:restartNumberingAfterBreak="0">
    <w:nsid w:val="3E8536AC"/>
    <w:multiLevelType w:val="hybridMultilevel"/>
    <w:tmpl w:val="D08AC7A4"/>
    <w:lvl w:ilvl="0" w:tplc="511C3744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23" w15:restartNumberingAfterBreak="0">
    <w:nsid w:val="400966D5"/>
    <w:multiLevelType w:val="multilevel"/>
    <w:tmpl w:val="97D2F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2E76452"/>
    <w:multiLevelType w:val="hybridMultilevel"/>
    <w:tmpl w:val="E6EA3EA6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25" w15:restartNumberingAfterBreak="0">
    <w:nsid w:val="43D4538E"/>
    <w:multiLevelType w:val="hybridMultilevel"/>
    <w:tmpl w:val="3C864D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4D96C60"/>
    <w:multiLevelType w:val="hybridMultilevel"/>
    <w:tmpl w:val="B5ECABF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7" w15:restartNumberingAfterBreak="0">
    <w:nsid w:val="453D73E8"/>
    <w:multiLevelType w:val="hybridMultilevel"/>
    <w:tmpl w:val="D4D44E18"/>
    <w:lvl w:ilvl="0" w:tplc="0409000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20" w:hanging="360"/>
      </w:pPr>
      <w:rPr>
        <w:rFonts w:ascii="Wingdings" w:hAnsi="Wingdings" w:hint="default"/>
      </w:rPr>
    </w:lvl>
  </w:abstractNum>
  <w:abstractNum w:abstractNumId="28" w15:restartNumberingAfterBreak="0">
    <w:nsid w:val="4AAE3F8B"/>
    <w:multiLevelType w:val="hybridMultilevel"/>
    <w:tmpl w:val="326CC020"/>
    <w:lvl w:ilvl="0" w:tplc="04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29" w15:restartNumberingAfterBreak="0">
    <w:nsid w:val="4BA8687C"/>
    <w:multiLevelType w:val="hybridMultilevel"/>
    <w:tmpl w:val="9A9CBB68"/>
    <w:lvl w:ilvl="0" w:tplc="1674C65C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3B56AB6A">
      <w:start w:val="1"/>
      <w:numFmt w:val="bullet"/>
      <w:lvlText w:val="o"/>
      <w:lvlJc w:val="left"/>
      <w:pPr>
        <w:ind w:left="840" w:hanging="420"/>
      </w:pPr>
      <w:rPr>
        <w:rFonts w:ascii="Courier New" w:hAnsi="Courier New" w:hint="default"/>
      </w:rPr>
    </w:lvl>
    <w:lvl w:ilvl="2" w:tplc="AD68DC1C">
      <w:start w:val="1"/>
      <w:numFmt w:val="bullet"/>
      <w:lvlText w:val=""/>
      <w:lvlJc w:val="left"/>
      <w:pPr>
        <w:ind w:left="1260" w:hanging="420"/>
      </w:pPr>
      <w:rPr>
        <w:rFonts w:ascii="Wingdings" w:hAnsi="Wingdings" w:hint="default"/>
      </w:rPr>
    </w:lvl>
    <w:lvl w:ilvl="3" w:tplc="AF6AF872">
      <w:start w:val="1"/>
      <w:numFmt w:val="bullet"/>
      <w:lvlText w:val=""/>
      <w:lvlJc w:val="left"/>
      <w:pPr>
        <w:ind w:left="1680" w:hanging="420"/>
      </w:pPr>
      <w:rPr>
        <w:rFonts w:ascii="Symbol" w:hAnsi="Symbol" w:hint="default"/>
      </w:rPr>
    </w:lvl>
    <w:lvl w:ilvl="4" w:tplc="DA4EA0BA">
      <w:start w:val="1"/>
      <w:numFmt w:val="bullet"/>
      <w:lvlText w:val="o"/>
      <w:lvlJc w:val="left"/>
      <w:pPr>
        <w:ind w:left="2100" w:hanging="420"/>
      </w:pPr>
      <w:rPr>
        <w:rFonts w:ascii="Courier New" w:hAnsi="Courier New" w:hint="default"/>
      </w:rPr>
    </w:lvl>
    <w:lvl w:ilvl="5" w:tplc="A220104A">
      <w:start w:val="1"/>
      <w:numFmt w:val="bullet"/>
      <w:lvlText w:val=""/>
      <w:lvlJc w:val="left"/>
      <w:pPr>
        <w:ind w:left="2520" w:hanging="420"/>
      </w:pPr>
      <w:rPr>
        <w:rFonts w:ascii="Wingdings" w:hAnsi="Wingdings" w:hint="default"/>
      </w:rPr>
    </w:lvl>
    <w:lvl w:ilvl="6" w:tplc="29865304">
      <w:start w:val="1"/>
      <w:numFmt w:val="bullet"/>
      <w:lvlText w:val=""/>
      <w:lvlJc w:val="left"/>
      <w:pPr>
        <w:ind w:left="2940" w:hanging="420"/>
      </w:pPr>
      <w:rPr>
        <w:rFonts w:ascii="Symbol" w:hAnsi="Symbol" w:hint="default"/>
      </w:rPr>
    </w:lvl>
    <w:lvl w:ilvl="7" w:tplc="113C6C50">
      <w:start w:val="1"/>
      <w:numFmt w:val="bullet"/>
      <w:lvlText w:val="o"/>
      <w:lvlJc w:val="left"/>
      <w:pPr>
        <w:ind w:left="3360" w:hanging="420"/>
      </w:pPr>
      <w:rPr>
        <w:rFonts w:ascii="Courier New" w:hAnsi="Courier New" w:hint="default"/>
      </w:rPr>
    </w:lvl>
    <w:lvl w:ilvl="8" w:tplc="9BD0018A">
      <w:start w:val="1"/>
      <w:numFmt w:val="bullet"/>
      <w:lvlText w:val="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DC0156F"/>
    <w:multiLevelType w:val="hybridMultilevel"/>
    <w:tmpl w:val="586C8B3E"/>
    <w:lvl w:ilvl="0" w:tplc="49EE9E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9AA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EC10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422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2408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DA27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86A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AC52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78E7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1539C0"/>
    <w:multiLevelType w:val="hybridMultilevel"/>
    <w:tmpl w:val="9230C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856F66"/>
    <w:multiLevelType w:val="multilevel"/>
    <w:tmpl w:val="EBB4F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3DA6DB8"/>
    <w:multiLevelType w:val="hybridMultilevel"/>
    <w:tmpl w:val="A2D8A8F8"/>
    <w:lvl w:ilvl="0" w:tplc="8C32F7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1D40CB"/>
    <w:multiLevelType w:val="hybridMultilevel"/>
    <w:tmpl w:val="A2E24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0B401B"/>
    <w:multiLevelType w:val="hybridMultilevel"/>
    <w:tmpl w:val="A2FE8B64"/>
    <w:lvl w:ilvl="0" w:tplc="FFFFFFFF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760" w:hanging="360"/>
      </w:pPr>
    </w:lvl>
    <w:lvl w:ilvl="2" w:tplc="FFFFFFFF" w:tentative="1">
      <w:start w:val="1"/>
      <w:numFmt w:val="lowerRoman"/>
      <w:lvlText w:val="%3."/>
      <w:lvlJc w:val="right"/>
      <w:pPr>
        <w:ind w:left="3480" w:hanging="180"/>
      </w:pPr>
    </w:lvl>
    <w:lvl w:ilvl="3" w:tplc="FFFFFFFF" w:tentative="1">
      <w:start w:val="1"/>
      <w:numFmt w:val="decimal"/>
      <w:lvlText w:val="%4."/>
      <w:lvlJc w:val="left"/>
      <w:pPr>
        <w:ind w:left="4200" w:hanging="360"/>
      </w:pPr>
    </w:lvl>
    <w:lvl w:ilvl="4" w:tplc="FFFFFFFF" w:tentative="1">
      <w:start w:val="1"/>
      <w:numFmt w:val="lowerLetter"/>
      <w:lvlText w:val="%5."/>
      <w:lvlJc w:val="left"/>
      <w:pPr>
        <w:ind w:left="4920" w:hanging="360"/>
      </w:pPr>
    </w:lvl>
    <w:lvl w:ilvl="5" w:tplc="FFFFFFFF" w:tentative="1">
      <w:start w:val="1"/>
      <w:numFmt w:val="lowerRoman"/>
      <w:lvlText w:val="%6."/>
      <w:lvlJc w:val="right"/>
      <w:pPr>
        <w:ind w:left="5640" w:hanging="180"/>
      </w:pPr>
    </w:lvl>
    <w:lvl w:ilvl="6" w:tplc="FFFFFFFF" w:tentative="1">
      <w:start w:val="1"/>
      <w:numFmt w:val="decimal"/>
      <w:lvlText w:val="%7."/>
      <w:lvlJc w:val="left"/>
      <w:pPr>
        <w:ind w:left="6360" w:hanging="360"/>
      </w:pPr>
    </w:lvl>
    <w:lvl w:ilvl="7" w:tplc="FFFFFFFF" w:tentative="1">
      <w:start w:val="1"/>
      <w:numFmt w:val="lowerLetter"/>
      <w:lvlText w:val="%8."/>
      <w:lvlJc w:val="left"/>
      <w:pPr>
        <w:ind w:left="7080" w:hanging="360"/>
      </w:pPr>
    </w:lvl>
    <w:lvl w:ilvl="8" w:tplc="FFFFFFFF" w:tentative="1">
      <w:start w:val="1"/>
      <w:numFmt w:val="lowerRoman"/>
      <w:lvlText w:val="%9."/>
      <w:lvlJc w:val="right"/>
      <w:pPr>
        <w:ind w:left="7800" w:hanging="180"/>
      </w:pPr>
    </w:lvl>
  </w:abstractNum>
  <w:abstractNum w:abstractNumId="36" w15:restartNumberingAfterBreak="0">
    <w:nsid w:val="6C071ABB"/>
    <w:multiLevelType w:val="hybridMultilevel"/>
    <w:tmpl w:val="8F342102"/>
    <w:lvl w:ilvl="0" w:tplc="0C125FFA">
      <w:numFmt w:val="bullet"/>
      <w:lvlText w:val="-"/>
      <w:lvlJc w:val="left"/>
      <w:pPr>
        <w:ind w:left="120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37" w15:restartNumberingAfterBreak="0">
    <w:nsid w:val="708B4432"/>
    <w:multiLevelType w:val="hybridMultilevel"/>
    <w:tmpl w:val="C4824F14"/>
    <w:lvl w:ilvl="0" w:tplc="0409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38" w15:restartNumberingAfterBreak="0">
    <w:nsid w:val="709725BB"/>
    <w:multiLevelType w:val="hybridMultilevel"/>
    <w:tmpl w:val="08F4E95E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abstractNum w:abstractNumId="39" w15:restartNumberingAfterBreak="0">
    <w:nsid w:val="715D532B"/>
    <w:multiLevelType w:val="hybridMultilevel"/>
    <w:tmpl w:val="67BE49CC"/>
    <w:lvl w:ilvl="0" w:tplc="04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40" w15:restartNumberingAfterBreak="0">
    <w:nsid w:val="716512E6"/>
    <w:multiLevelType w:val="hybridMultilevel"/>
    <w:tmpl w:val="76A052F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1" w15:restartNumberingAfterBreak="0">
    <w:nsid w:val="73A85089"/>
    <w:multiLevelType w:val="hybridMultilevel"/>
    <w:tmpl w:val="2980637A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2" w15:restartNumberingAfterBreak="0">
    <w:nsid w:val="74A65C1F"/>
    <w:multiLevelType w:val="hybridMultilevel"/>
    <w:tmpl w:val="AF12B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757180"/>
    <w:multiLevelType w:val="multilevel"/>
    <w:tmpl w:val="2FB47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E3B7FF6"/>
    <w:multiLevelType w:val="hybridMultilevel"/>
    <w:tmpl w:val="9B28C462"/>
    <w:lvl w:ilvl="0" w:tplc="04090001">
      <w:start w:val="1"/>
      <w:numFmt w:val="bullet"/>
      <w:lvlText w:val=""/>
      <w:lvlJc w:val="left"/>
      <w:pPr>
        <w:ind w:left="24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5" w:hanging="360"/>
      </w:pPr>
      <w:rPr>
        <w:rFonts w:ascii="Wingdings" w:hAnsi="Wingdings" w:hint="default"/>
      </w:rPr>
    </w:lvl>
  </w:abstractNum>
  <w:num w:numId="1" w16cid:durableId="1224289812">
    <w:abstractNumId w:val="30"/>
  </w:num>
  <w:num w:numId="2" w16cid:durableId="2018725880">
    <w:abstractNumId w:val="10"/>
  </w:num>
  <w:num w:numId="3" w16cid:durableId="981807081">
    <w:abstractNumId w:val="29"/>
  </w:num>
  <w:num w:numId="4" w16cid:durableId="418062663">
    <w:abstractNumId w:val="13"/>
  </w:num>
  <w:num w:numId="5" w16cid:durableId="204561423">
    <w:abstractNumId w:val="15"/>
  </w:num>
  <w:num w:numId="6" w16cid:durableId="2063942844">
    <w:abstractNumId w:val="23"/>
  </w:num>
  <w:num w:numId="7" w16cid:durableId="266622956">
    <w:abstractNumId w:val="32"/>
  </w:num>
  <w:num w:numId="8" w16cid:durableId="923342667">
    <w:abstractNumId w:val="20"/>
  </w:num>
  <w:num w:numId="9" w16cid:durableId="1242641945">
    <w:abstractNumId w:val="4"/>
  </w:num>
  <w:num w:numId="10" w16cid:durableId="1242565646">
    <w:abstractNumId w:val="19"/>
  </w:num>
  <w:num w:numId="11" w16cid:durableId="947127743">
    <w:abstractNumId w:val="43"/>
  </w:num>
  <w:num w:numId="12" w16cid:durableId="1555392566">
    <w:abstractNumId w:val="9"/>
  </w:num>
  <w:num w:numId="13" w16cid:durableId="1421609676">
    <w:abstractNumId w:val="42"/>
  </w:num>
  <w:num w:numId="14" w16cid:durableId="724333851">
    <w:abstractNumId w:val="31"/>
  </w:num>
  <w:num w:numId="15" w16cid:durableId="609093849">
    <w:abstractNumId w:val="12"/>
  </w:num>
  <w:num w:numId="16" w16cid:durableId="316419196">
    <w:abstractNumId w:val="25"/>
  </w:num>
  <w:num w:numId="17" w16cid:durableId="2080664826">
    <w:abstractNumId w:val="41"/>
  </w:num>
  <w:num w:numId="18" w16cid:durableId="1738548851">
    <w:abstractNumId w:val="28"/>
  </w:num>
  <w:num w:numId="19" w16cid:durableId="836458201">
    <w:abstractNumId w:val="36"/>
  </w:num>
  <w:num w:numId="20" w16cid:durableId="1092622541">
    <w:abstractNumId w:val="14"/>
  </w:num>
  <w:num w:numId="21" w16cid:durableId="56629015">
    <w:abstractNumId w:val="5"/>
  </w:num>
  <w:num w:numId="22" w16cid:durableId="538594126">
    <w:abstractNumId w:val="11"/>
  </w:num>
  <w:num w:numId="23" w16cid:durableId="99954784">
    <w:abstractNumId w:val="1"/>
  </w:num>
  <w:num w:numId="24" w16cid:durableId="2069182619">
    <w:abstractNumId w:val="24"/>
  </w:num>
  <w:num w:numId="25" w16cid:durableId="1978340693">
    <w:abstractNumId w:val="3"/>
  </w:num>
  <w:num w:numId="26" w16cid:durableId="1586718866">
    <w:abstractNumId w:val="44"/>
  </w:num>
  <w:num w:numId="27" w16cid:durableId="594754932">
    <w:abstractNumId w:val="21"/>
  </w:num>
  <w:num w:numId="28" w16cid:durableId="1598950254">
    <w:abstractNumId w:val="8"/>
  </w:num>
  <w:num w:numId="29" w16cid:durableId="714425635">
    <w:abstractNumId w:val="2"/>
  </w:num>
  <w:num w:numId="30" w16cid:durableId="211621141">
    <w:abstractNumId w:val="38"/>
  </w:num>
  <w:num w:numId="31" w16cid:durableId="1648590374">
    <w:abstractNumId w:val="18"/>
  </w:num>
  <w:num w:numId="32" w16cid:durableId="722366209">
    <w:abstractNumId w:val="33"/>
  </w:num>
  <w:num w:numId="33" w16cid:durableId="944340538">
    <w:abstractNumId w:val="26"/>
  </w:num>
  <w:num w:numId="34" w16cid:durableId="1388648071">
    <w:abstractNumId w:val="40"/>
  </w:num>
  <w:num w:numId="35" w16cid:durableId="1259481226">
    <w:abstractNumId w:val="37"/>
  </w:num>
  <w:num w:numId="36" w16cid:durableId="645933561">
    <w:abstractNumId w:val="0"/>
  </w:num>
  <w:num w:numId="37" w16cid:durableId="136461029">
    <w:abstractNumId w:val="7"/>
  </w:num>
  <w:num w:numId="38" w16cid:durableId="2087678994">
    <w:abstractNumId w:val="35"/>
  </w:num>
  <w:num w:numId="39" w16cid:durableId="881329984">
    <w:abstractNumId w:val="17"/>
  </w:num>
  <w:num w:numId="40" w16cid:durableId="103118636">
    <w:abstractNumId w:val="16"/>
  </w:num>
  <w:num w:numId="41" w16cid:durableId="354967387">
    <w:abstractNumId w:val="39"/>
  </w:num>
  <w:num w:numId="42" w16cid:durableId="1957178659">
    <w:abstractNumId w:val="27"/>
  </w:num>
  <w:num w:numId="43" w16cid:durableId="1462066266">
    <w:abstractNumId w:val="22"/>
  </w:num>
  <w:num w:numId="44" w16cid:durableId="1909025515">
    <w:abstractNumId w:val="6"/>
  </w:num>
  <w:num w:numId="45" w16cid:durableId="1760180302">
    <w:abstractNumId w:val="3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removePersonalInformation/>
  <w:removeDateAndTime/>
  <w:bordersDoNotSurroundHeader/>
  <w:bordersDoNotSurroundFooter/>
  <w:defaultTabStop w:val="840"/>
  <w:drawingGridHorizontalSpacing w:val="100"/>
  <w:displayHorizontalDrawingGridEvery w:val="0"/>
  <w:displayVerticalDrawingGridEvery w:val="2"/>
  <w:characterSpacingControl w:val="compressPunctuation"/>
  <w:noLineBreaksAfter w:lang="ja-JP" w:val="$([\{£¥‘“〈《「『【〔一＄（［｛｢￡￥"/>
  <w:noLineBreaksBefore w:lang="ja-JP" w:val="!%),.:;?]}¢°’”‰′″℃、。々〉》」』】〕ん゛゜ゝゞン・ーヽヾ！％），．：；？］｝｡｣､･ﾞﾟ￠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A0D"/>
    <w:rsid w:val="000036A7"/>
    <w:rsid w:val="000043AE"/>
    <w:rsid w:val="00004930"/>
    <w:rsid w:val="00007346"/>
    <w:rsid w:val="0001378C"/>
    <w:rsid w:val="00013AA9"/>
    <w:rsid w:val="0001408D"/>
    <w:rsid w:val="000147DC"/>
    <w:rsid w:val="00020354"/>
    <w:rsid w:val="0002289F"/>
    <w:rsid w:val="00025E7D"/>
    <w:rsid w:val="00027CC4"/>
    <w:rsid w:val="000301BA"/>
    <w:rsid w:val="000368E2"/>
    <w:rsid w:val="00045EDB"/>
    <w:rsid w:val="0004773F"/>
    <w:rsid w:val="00050ABB"/>
    <w:rsid w:val="000512BF"/>
    <w:rsid w:val="000533A8"/>
    <w:rsid w:val="00055BDE"/>
    <w:rsid w:val="0006087A"/>
    <w:rsid w:val="00061B3E"/>
    <w:rsid w:val="0006262C"/>
    <w:rsid w:val="0006696A"/>
    <w:rsid w:val="00067B1C"/>
    <w:rsid w:val="00067D3E"/>
    <w:rsid w:val="00072F84"/>
    <w:rsid w:val="0007552C"/>
    <w:rsid w:val="000768C9"/>
    <w:rsid w:val="000805A8"/>
    <w:rsid w:val="00080A6C"/>
    <w:rsid w:val="0008199D"/>
    <w:rsid w:val="000849C2"/>
    <w:rsid w:val="00084C95"/>
    <w:rsid w:val="000856A8"/>
    <w:rsid w:val="00085EF2"/>
    <w:rsid w:val="0008772B"/>
    <w:rsid w:val="000964AB"/>
    <w:rsid w:val="000A0C92"/>
    <w:rsid w:val="000A2085"/>
    <w:rsid w:val="000A4084"/>
    <w:rsid w:val="000A5190"/>
    <w:rsid w:val="000A5E87"/>
    <w:rsid w:val="000C1FE7"/>
    <w:rsid w:val="000C232F"/>
    <w:rsid w:val="000C26BF"/>
    <w:rsid w:val="000C3A7D"/>
    <w:rsid w:val="000C41A0"/>
    <w:rsid w:val="000C6DA5"/>
    <w:rsid w:val="000D23A3"/>
    <w:rsid w:val="000D444A"/>
    <w:rsid w:val="000D7916"/>
    <w:rsid w:val="000E0539"/>
    <w:rsid w:val="000E085B"/>
    <w:rsid w:val="000E1824"/>
    <w:rsid w:val="000E36B6"/>
    <w:rsid w:val="000E5670"/>
    <w:rsid w:val="000E7429"/>
    <w:rsid w:val="000F09B4"/>
    <w:rsid w:val="000F0BB4"/>
    <w:rsid w:val="000F354A"/>
    <w:rsid w:val="000F5B68"/>
    <w:rsid w:val="000F7C8F"/>
    <w:rsid w:val="0010110F"/>
    <w:rsid w:val="00101567"/>
    <w:rsid w:val="00104A2E"/>
    <w:rsid w:val="0010661F"/>
    <w:rsid w:val="00106CF7"/>
    <w:rsid w:val="00110D66"/>
    <w:rsid w:val="0011152D"/>
    <w:rsid w:val="001158A2"/>
    <w:rsid w:val="001163CB"/>
    <w:rsid w:val="0012184F"/>
    <w:rsid w:val="001258EC"/>
    <w:rsid w:val="00126F02"/>
    <w:rsid w:val="001271EE"/>
    <w:rsid w:val="00130CAB"/>
    <w:rsid w:val="001318D5"/>
    <w:rsid w:val="001344E8"/>
    <w:rsid w:val="00136593"/>
    <w:rsid w:val="00141FA3"/>
    <w:rsid w:val="00146E2A"/>
    <w:rsid w:val="00147C61"/>
    <w:rsid w:val="0015226F"/>
    <w:rsid w:val="00153BD0"/>
    <w:rsid w:val="00153E7E"/>
    <w:rsid w:val="00154272"/>
    <w:rsid w:val="00156D56"/>
    <w:rsid w:val="00163749"/>
    <w:rsid w:val="00172A84"/>
    <w:rsid w:val="001741EE"/>
    <w:rsid w:val="00180027"/>
    <w:rsid w:val="001831C5"/>
    <w:rsid w:val="00183CA9"/>
    <w:rsid w:val="0018425D"/>
    <w:rsid w:val="00187AC3"/>
    <w:rsid w:val="00191CF7"/>
    <w:rsid w:val="00192267"/>
    <w:rsid w:val="00194190"/>
    <w:rsid w:val="001963BB"/>
    <w:rsid w:val="001A08FC"/>
    <w:rsid w:val="001A0A07"/>
    <w:rsid w:val="001A5F12"/>
    <w:rsid w:val="001B1865"/>
    <w:rsid w:val="001B31B5"/>
    <w:rsid w:val="001B6523"/>
    <w:rsid w:val="001C18B9"/>
    <w:rsid w:val="001C1BD0"/>
    <w:rsid w:val="001C2A08"/>
    <w:rsid w:val="001C2D0C"/>
    <w:rsid w:val="001C685A"/>
    <w:rsid w:val="001D20B1"/>
    <w:rsid w:val="001D378C"/>
    <w:rsid w:val="001D3B55"/>
    <w:rsid w:val="001F08EC"/>
    <w:rsid w:val="001F1A5C"/>
    <w:rsid w:val="001F2CCE"/>
    <w:rsid w:val="001F55C0"/>
    <w:rsid w:val="001F6038"/>
    <w:rsid w:val="001F6460"/>
    <w:rsid w:val="001F68CA"/>
    <w:rsid w:val="001F6A40"/>
    <w:rsid w:val="001F7D66"/>
    <w:rsid w:val="00200354"/>
    <w:rsid w:val="0020337D"/>
    <w:rsid w:val="00204333"/>
    <w:rsid w:val="00204CF7"/>
    <w:rsid w:val="00207992"/>
    <w:rsid w:val="00207DCC"/>
    <w:rsid w:val="00210337"/>
    <w:rsid w:val="00211BFA"/>
    <w:rsid w:val="00211FBC"/>
    <w:rsid w:val="0021296C"/>
    <w:rsid w:val="002146A7"/>
    <w:rsid w:val="00214D56"/>
    <w:rsid w:val="00220DF4"/>
    <w:rsid w:val="00222550"/>
    <w:rsid w:val="002247C5"/>
    <w:rsid w:val="0022696C"/>
    <w:rsid w:val="00231C5F"/>
    <w:rsid w:val="00232345"/>
    <w:rsid w:val="002344DF"/>
    <w:rsid w:val="00242DDA"/>
    <w:rsid w:val="00243282"/>
    <w:rsid w:val="00244932"/>
    <w:rsid w:val="0024644A"/>
    <w:rsid w:val="0024785E"/>
    <w:rsid w:val="00250210"/>
    <w:rsid w:val="00256678"/>
    <w:rsid w:val="00257C0A"/>
    <w:rsid w:val="002636D8"/>
    <w:rsid w:val="0027125C"/>
    <w:rsid w:val="00271B75"/>
    <w:rsid w:val="00281503"/>
    <w:rsid w:val="00281C8A"/>
    <w:rsid w:val="002866AB"/>
    <w:rsid w:val="002873DD"/>
    <w:rsid w:val="002879A6"/>
    <w:rsid w:val="0029004D"/>
    <w:rsid w:val="00290618"/>
    <w:rsid w:val="00291267"/>
    <w:rsid w:val="002916AF"/>
    <w:rsid w:val="002922C2"/>
    <w:rsid w:val="00292B94"/>
    <w:rsid w:val="00292CB5"/>
    <w:rsid w:val="002937AB"/>
    <w:rsid w:val="0029727A"/>
    <w:rsid w:val="002A3AD5"/>
    <w:rsid w:val="002B0504"/>
    <w:rsid w:val="002B6043"/>
    <w:rsid w:val="002B6544"/>
    <w:rsid w:val="002C087A"/>
    <w:rsid w:val="002C4008"/>
    <w:rsid w:val="002C47C5"/>
    <w:rsid w:val="002C4CF1"/>
    <w:rsid w:val="002D00E6"/>
    <w:rsid w:val="002D49CD"/>
    <w:rsid w:val="002D4F43"/>
    <w:rsid w:val="002D5A8D"/>
    <w:rsid w:val="002D7110"/>
    <w:rsid w:val="002E291A"/>
    <w:rsid w:val="002E29D0"/>
    <w:rsid w:val="002E451D"/>
    <w:rsid w:val="002E5B9E"/>
    <w:rsid w:val="002E6806"/>
    <w:rsid w:val="002E6B5E"/>
    <w:rsid w:val="002F2992"/>
    <w:rsid w:val="002F47C4"/>
    <w:rsid w:val="002F65E2"/>
    <w:rsid w:val="002F755E"/>
    <w:rsid w:val="0030285C"/>
    <w:rsid w:val="0030477A"/>
    <w:rsid w:val="00306271"/>
    <w:rsid w:val="00307D08"/>
    <w:rsid w:val="003100D3"/>
    <w:rsid w:val="00310149"/>
    <w:rsid w:val="00310394"/>
    <w:rsid w:val="00311557"/>
    <w:rsid w:val="003118C4"/>
    <w:rsid w:val="003122B3"/>
    <w:rsid w:val="003137DB"/>
    <w:rsid w:val="00314382"/>
    <w:rsid w:val="00314650"/>
    <w:rsid w:val="00314F93"/>
    <w:rsid w:val="00317AD2"/>
    <w:rsid w:val="00320918"/>
    <w:rsid w:val="00321F1E"/>
    <w:rsid w:val="00322258"/>
    <w:rsid w:val="00323CE8"/>
    <w:rsid w:val="003241B8"/>
    <w:rsid w:val="003331A2"/>
    <w:rsid w:val="00336C49"/>
    <w:rsid w:val="00347DE0"/>
    <w:rsid w:val="00350125"/>
    <w:rsid w:val="00350992"/>
    <w:rsid w:val="003512E3"/>
    <w:rsid w:val="00351494"/>
    <w:rsid w:val="00354733"/>
    <w:rsid w:val="0035671D"/>
    <w:rsid w:val="00360A95"/>
    <w:rsid w:val="00364786"/>
    <w:rsid w:val="003673E4"/>
    <w:rsid w:val="00367EFC"/>
    <w:rsid w:val="00372EDF"/>
    <w:rsid w:val="00374717"/>
    <w:rsid w:val="00376963"/>
    <w:rsid w:val="003777A6"/>
    <w:rsid w:val="003800CF"/>
    <w:rsid w:val="0038586E"/>
    <w:rsid w:val="00391041"/>
    <w:rsid w:val="00391E6F"/>
    <w:rsid w:val="00395C78"/>
    <w:rsid w:val="003A1B62"/>
    <w:rsid w:val="003A2C77"/>
    <w:rsid w:val="003A3359"/>
    <w:rsid w:val="003A6772"/>
    <w:rsid w:val="003B5AE0"/>
    <w:rsid w:val="003C3B61"/>
    <w:rsid w:val="003C605D"/>
    <w:rsid w:val="003C6A69"/>
    <w:rsid w:val="003D17A6"/>
    <w:rsid w:val="003D2340"/>
    <w:rsid w:val="003D268C"/>
    <w:rsid w:val="003D5333"/>
    <w:rsid w:val="003D5897"/>
    <w:rsid w:val="003D596E"/>
    <w:rsid w:val="003D5A01"/>
    <w:rsid w:val="003D69DB"/>
    <w:rsid w:val="003E07C4"/>
    <w:rsid w:val="003E1316"/>
    <w:rsid w:val="003E1E46"/>
    <w:rsid w:val="003E3B2C"/>
    <w:rsid w:val="003E5EC0"/>
    <w:rsid w:val="003F425A"/>
    <w:rsid w:val="003F6534"/>
    <w:rsid w:val="003F6740"/>
    <w:rsid w:val="003F68F9"/>
    <w:rsid w:val="00401737"/>
    <w:rsid w:val="00402928"/>
    <w:rsid w:val="00406F61"/>
    <w:rsid w:val="00407E77"/>
    <w:rsid w:val="0041363A"/>
    <w:rsid w:val="00417EEA"/>
    <w:rsid w:val="004243BF"/>
    <w:rsid w:val="00425C29"/>
    <w:rsid w:val="004271BD"/>
    <w:rsid w:val="004341A9"/>
    <w:rsid w:val="00434F0F"/>
    <w:rsid w:val="00437E6F"/>
    <w:rsid w:val="004435BE"/>
    <w:rsid w:val="0045366B"/>
    <w:rsid w:val="00453E87"/>
    <w:rsid w:val="004574EF"/>
    <w:rsid w:val="00461C9D"/>
    <w:rsid w:val="00462B57"/>
    <w:rsid w:val="00472A38"/>
    <w:rsid w:val="00472F3F"/>
    <w:rsid w:val="004747D1"/>
    <w:rsid w:val="004775CA"/>
    <w:rsid w:val="0048210C"/>
    <w:rsid w:val="00483E07"/>
    <w:rsid w:val="00485BF0"/>
    <w:rsid w:val="00490208"/>
    <w:rsid w:val="00491F0B"/>
    <w:rsid w:val="00492A2F"/>
    <w:rsid w:val="00495C75"/>
    <w:rsid w:val="00496E99"/>
    <w:rsid w:val="004A2C32"/>
    <w:rsid w:val="004A400C"/>
    <w:rsid w:val="004A6D18"/>
    <w:rsid w:val="004B304C"/>
    <w:rsid w:val="004B3F7E"/>
    <w:rsid w:val="004C012A"/>
    <w:rsid w:val="004C629F"/>
    <w:rsid w:val="004D1269"/>
    <w:rsid w:val="004D21ED"/>
    <w:rsid w:val="004D2B5C"/>
    <w:rsid w:val="004D4040"/>
    <w:rsid w:val="004D6CE7"/>
    <w:rsid w:val="004E0676"/>
    <w:rsid w:val="004E5B12"/>
    <w:rsid w:val="004E5C4C"/>
    <w:rsid w:val="004F05AA"/>
    <w:rsid w:val="004F44DB"/>
    <w:rsid w:val="005012D9"/>
    <w:rsid w:val="00504507"/>
    <w:rsid w:val="005056DC"/>
    <w:rsid w:val="0050641D"/>
    <w:rsid w:val="00512DDA"/>
    <w:rsid w:val="005204A0"/>
    <w:rsid w:val="00522590"/>
    <w:rsid w:val="00533806"/>
    <w:rsid w:val="00534CC5"/>
    <w:rsid w:val="00535DFA"/>
    <w:rsid w:val="0053665B"/>
    <w:rsid w:val="00537296"/>
    <w:rsid w:val="00540261"/>
    <w:rsid w:val="005408F7"/>
    <w:rsid w:val="0054155D"/>
    <w:rsid w:val="005428C5"/>
    <w:rsid w:val="00545BCC"/>
    <w:rsid w:val="00545C46"/>
    <w:rsid w:val="005469E8"/>
    <w:rsid w:val="005530ED"/>
    <w:rsid w:val="00562746"/>
    <w:rsid w:val="00563783"/>
    <w:rsid w:val="0056513D"/>
    <w:rsid w:val="00574454"/>
    <w:rsid w:val="00574A50"/>
    <w:rsid w:val="005762B4"/>
    <w:rsid w:val="00596682"/>
    <w:rsid w:val="00597291"/>
    <w:rsid w:val="005975C9"/>
    <w:rsid w:val="005A05AD"/>
    <w:rsid w:val="005A32B8"/>
    <w:rsid w:val="005A3FF4"/>
    <w:rsid w:val="005A6D35"/>
    <w:rsid w:val="005B295E"/>
    <w:rsid w:val="005B7564"/>
    <w:rsid w:val="005C1503"/>
    <w:rsid w:val="005C362D"/>
    <w:rsid w:val="005C44CD"/>
    <w:rsid w:val="005C5ED6"/>
    <w:rsid w:val="005C658E"/>
    <w:rsid w:val="005C78E6"/>
    <w:rsid w:val="005C7F0B"/>
    <w:rsid w:val="005D01D0"/>
    <w:rsid w:val="005D11C4"/>
    <w:rsid w:val="005D176E"/>
    <w:rsid w:val="005D24E5"/>
    <w:rsid w:val="005D2A5E"/>
    <w:rsid w:val="005E341B"/>
    <w:rsid w:val="005E3605"/>
    <w:rsid w:val="005E6285"/>
    <w:rsid w:val="005E671B"/>
    <w:rsid w:val="005E6B5F"/>
    <w:rsid w:val="005F06E8"/>
    <w:rsid w:val="005F1342"/>
    <w:rsid w:val="005F28C5"/>
    <w:rsid w:val="005F4189"/>
    <w:rsid w:val="005F47AA"/>
    <w:rsid w:val="005F5108"/>
    <w:rsid w:val="005F55CF"/>
    <w:rsid w:val="005F6078"/>
    <w:rsid w:val="00602559"/>
    <w:rsid w:val="00611B77"/>
    <w:rsid w:val="0061459D"/>
    <w:rsid w:val="00617515"/>
    <w:rsid w:val="006203BB"/>
    <w:rsid w:val="00620642"/>
    <w:rsid w:val="00620979"/>
    <w:rsid w:val="00622A7C"/>
    <w:rsid w:val="00623FB5"/>
    <w:rsid w:val="00624CD4"/>
    <w:rsid w:val="00624E2E"/>
    <w:rsid w:val="00630371"/>
    <w:rsid w:val="006346F2"/>
    <w:rsid w:val="00635312"/>
    <w:rsid w:val="00640375"/>
    <w:rsid w:val="00640AD7"/>
    <w:rsid w:val="0064154D"/>
    <w:rsid w:val="00641879"/>
    <w:rsid w:val="00644FF5"/>
    <w:rsid w:val="00654A77"/>
    <w:rsid w:val="006555AF"/>
    <w:rsid w:val="00655E94"/>
    <w:rsid w:val="006566B1"/>
    <w:rsid w:val="00663793"/>
    <w:rsid w:val="006656E9"/>
    <w:rsid w:val="00671190"/>
    <w:rsid w:val="006736A2"/>
    <w:rsid w:val="00673D9A"/>
    <w:rsid w:val="006756F2"/>
    <w:rsid w:val="00675803"/>
    <w:rsid w:val="006766A7"/>
    <w:rsid w:val="0067789E"/>
    <w:rsid w:val="00677D6A"/>
    <w:rsid w:val="0068090B"/>
    <w:rsid w:val="00680BB4"/>
    <w:rsid w:val="006854B2"/>
    <w:rsid w:val="00691E3F"/>
    <w:rsid w:val="006A3BAA"/>
    <w:rsid w:val="006A562C"/>
    <w:rsid w:val="006A777E"/>
    <w:rsid w:val="006B4C06"/>
    <w:rsid w:val="006C3AAF"/>
    <w:rsid w:val="006C5D5E"/>
    <w:rsid w:val="006C6A9A"/>
    <w:rsid w:val="006C79DC"/>
    <w:rsid w:val="006D07DD"/>
    <w:rsid w:val="006D6783"/>
    <w:rsid w:val="006E25FE"/>
    <w:rsid w:val="006E6CA0"/>
    <w:rsid w:val="006E76F0"/>
    <w:rsid w:val="006F2434"/>
    <w:rsid w:val="006F2E6B"/>
    <w:rsid w:val="006F301B"/>
    <w:rsid w:val="006F4985"/>
    <w:rsid w:val="006F597F"/>
    <w:rsid w:val="006F5DB5"/>
    <w:rsid w:val="006F6218"/>
    <w:rsid w:val="00700D67"/>
    <w:rsid w:val="00704F4B"/>
    <w:rsid w:val="00706920"/>
    <w:rsid w:val="00706E90"/>
    <w:rsid w:val="007075A7"/>
    <w:rsid w:val="00710DD4"/>
    <w:rsid w:val="00715542"/>
    <w:rsid w:val="0071633D"/>
    <w:rsid w:val="007175AE"/>
    <w:rsid w:val="00717FE1"/>
    <w:rsid w:val="007200F0"/>
    <w:rsid w:val="00720488"/>
    <w:rsid w:val="007218CF"/>
    <w:rsid w:val="00723312"/>
    <w:rsid w:val="0072481E"/>
    <w:rsid w:val="007248A1"/>
    <w:rsid w:val="00733119"/>
    <w:rsid w:val="00741504"/>
    <w:rsid w:val="00741E27"/>
    <w:rsid w:val="0074243D"/>
    <w:rsid w:val="00743A91"/>
    <w:rsid w:val="00744FC7"/>
    <w:rsid w:val="00747EB4"/>
    <w:rsid w:val="0075076B"/>
    <w:rsid w:val="00752439"/>
    <w:rsid w:val="0076052C"/>
    <w:rsid w:val="007627BF"/>
    <w:rsid w:val="00764CE2"/>
    <w:rsid w:val="007734DF"/>
    <w:rsid w:val="00773C43"/>
    <w:rsid w:val="007755C7"/>
    <w:rsid w:val="00777D28"/>
    <w:rsid w:val="00777E1A"/>
    <w:rsid w:val="00780212"/>
    <w:rsid w:val="007841BE"/>
    <w:rsid w:val="0078487D"/>
    <w:rsid w:val="007853D8"/>
    <w:rsid w:val="00786321"/>
    <w:rsid w:val="00786337"/>
    <w:rsid w:val="007865AE"/>
    <w:rsid w:val="00792858"/>
    <w:rsid w:val="00795B05"/>
    <w:rsid w:val="007A0BF1"/>
    <w:rsid w:val="007D45F1"/>
    <w:rsid w:val="007E0141"/>
    <w:rsid w:val="007E643B"/>
    <w:rsid w:val="007E7967"/>
    <w:rsid w:val="007F0E7F"/>
    <w:rsid w:val="007F2335"/>
    <w:rsid w:val="00801D10"/>
    <w:rsid w:val="0080420C"/>
    <w:rsid w:val="008076F1"/>
    <w:rsid w:val="00811C69"/>
    <w:rsid w:val="00817429"/>
    <w:rsid w:val="00820089"/>
    <w:rsid w:val="00820651"/>
    <w:rsid w:val="00821EC5"/>
    <w:rsid w:val="00825666"/>
    <w:rsid w:val="008441B4"/>
    <w:rsid w:val="00844249"/>
    <w:rsid w:val="008445E0"/>
    <w:rsid w:val="00845D3F"/>
    <w:rsid w:val="00850891"/>
    <w:rsid w:val="00855D18"/>
    <w:rsid w:val="00855DF4"/>
    <w:rsid w:val="00860976"/>
    <w:rsid w:val="00861B33"/>
    <w:rsid w:val="00867207"/>
    <w:rsid w:val="00870376"/>
    <w:rsid w:val="0087134F"/>
    <w:rsid w:val="00871F4F"/>
    <w:rsid w:val="008722A0"/>
    <w:rsid w:val="00873209"/>
    <w:rsid w:val="00874159"/>
    <w:rsid w:val="00882CEB"/>
    <w:rsid w:val="008848C5"/>
    <w:rsid w:val="008852DD"/>
    <w:rsid w:val="00885421"/>
    <w:rsid w:val="00891271"/>
    <w:rsid w:val="0089190E"/>
    <w:rsid w:val="00892C03"/>
    <w:rsid w:val="00893BA7"/>
    <w:rsid w:val="00896048"/>
    <w:rsid w:val="008976F8"/>
    <w:rsid w:val="008A59B4"/>
    <w:rsid w:val="008A5D94"/>
    <w:rsid w:val="008B0742"/>
    <w:rsid w:val="008B112A"/>
    <w:rsid w:val="008B3E1C"/>
    <w:rsid w:val="008B4CE2"/>
    <w:rsid w:val="008C1D74"/>
    <w:rsid w:val="008C30A2"/>
    <w:rsid w:val="008C329F"/>
    <w:rsid w:val="008C3405"/>
    <w:rsid w:val="008C394C"/>
    <w:rsid w:val="008C4843"/>
    <w:rsid w:val="008C6A59"/>
    <w:rsid w:val="008C718C"/>
    <w:rsid w:val="008C727C"/>
    <w:rsid w:val="008C77F8"/>
    <w:rsid w:val="008D4C01"/>
    <w:rsid w:val="008D50E9"/>
    <w:rsid w:val="008D5FD5"/>
    <w:rsid w:val="008E4344"/>
    <w:rsid w:val="008F034D"/>
    <w:rsid w:val="008F048C"/>
    <w:rsid w:val="008F111C"/>
    <w:rsid w:val="008F1536"/>
    <w:rsid w:val="008F230D"/>
    <w:rsid w:val="008F32E6"/>
    <w:rsid w:val="008F3BEC"/>
    <w:rsid w:val="00901379"/>
    <w:rsid w:val="00902592"/>
    <w:rsid w:val="00903588"/>
    <w:rsid w:val="00904E41"/>
    <w:rsid w:val="009056FC"/>
    <w:rsid w:val="0090676E"/>
    <w:rsid w:val="00907721"/>
    <w:rsid w:val="009143F5"/>
    <w:rsid w:val="009177C5"/>
    <w:rsid w:val="00924CCE"/>
    <w:rsid w:val="00925C7F"/>
    <w:rsid w:val="00931087"/>
    <w:rsid w:val="00933062"/>
    <w:rsid w:val="00933C90"/>
    <w:rsid w:val="00933FC6"/>
    <w:rsid w:val="00934F6E"/>
    <w:rsid w:val="00937168"/>
    <w:rsid w:val="00940C71"/>
    <w:rsid w:val="009421C9"/>
    <w:rsid w:val="009439D2"/>
    <w:rsid w:val="00943E92"/>
    <w:rsid w:val="00945087"/>
    <w:rsid w:val="00947BFB"/>
    <w:rsid w:val="00950F9A"/>
    <w:rsid w:val="00951158"/>
    <w:rsid w:val="00951C5A"/>
    <w:rsid w:val="0095340A"/>
    <w:rsid w:val="00954151"/>
    <w:rsid w:val="00961BCB"/>
    <w:rsid w:val="0096382B"/>
    <w:rsid w:val="00970B22"/>
    <w:rsid w:val="00974681"/>
    <w:rsid w:val="00975A64"/>
    <w:rsid w:val="00975BBE"/>
    <w:rsid w:val="00977F06"/>
    <w:rsid w:val="00977F2A"/>
    <w:rsid w:val="009816BC"/>
    <w:rsid w:val="00981B3F"/>
    <w:rsid w:val="00982599"/>
    <w:rsid w:val="009845EC"/>
    <w:rsid w:val="00986798"/>
    <w:rsid w:val="00991474"/>
    <w:rsid w:val="00994007"/>
    <w:rsid w:val="0099485C"/>
    <w:rsid w:val="009A0C1D"/>
    <w:rsid w:val="009A0FF0"/>
    <w:rsid w:val="009A25C1"/>
    <w:rsid w:val="009A51F4"/>
    <w:rsid w:val="009B57C6"/>
    <w:rsid w:val="009B7036"/>
    <w:rsid w:val="009C3024"/>
    <w:rsid w:val="009C3AFF"/>
    <w:rsid w:val="009C4A8C"/>
    <w:rsid w:val="009C5755"/>
    <w:rsid w:val="009C5A5E"/>
    <w:rsid w:val="009C5B43"/>
    <w:rsid w:val="009C639B"/>
    <w:rsid w:val="009C759F"/>
    <w:rsid w:val="009D11C0"/>
    <w:rsid w:val="009D37CD"/>
    <w:rsid w:val="009E1679"/>
    <w:rsid w:val="009E2136"/>
    <w:rsid w:val="009E40D5"/>
    <w:rsid w:val="009E642C"/>
    <w:rsid w:val="009F0CAE"/>
    <w:rsid w:val="009F3E55"/>
    <w:rsid w:val="009F40C4"/>
    <w:rsid w:val="009F7F3E"/>
    <w:rsid w:val="00A03ED0"/>
    <w:rsid w:val="00A049C1"/>
    <w:rsid w:val="00A04A0D"/>
    <w:rsid w:val="00A05456"/>
    <w:rsid w:val="00A05C7D"/>
    <w:rsid w:val="00A06A35"/>
    <w:rsid w:val="00A111DA"/>
    <w:rsid w:val="00A139C0"/>
    <w:rsid w:val="00A178CB"/>
    <w:rsid w:val="00A21866"/>
    <w:rsid w:val="00A23BB6"/>
    <w:rsid w:val="00A243E4"/>
    <w:rsid w:val="00A24E3F"/>
    <w:rsid w:val="00A24F3D"/>
    <w:rsid w:val="00A25AE0"/>
    <w:rsid w:val="00A33429"/>
    <w:rsid w:val="00A340AF"/>
    <w:rsid w:val="00A406AD"/>
    <w:rsid w:val="00A423F2"/>
    <w:rsid w:val="00A43507"/>
    <w:rsid w:val="00A45344"/>
    <w:rsid w:val="00A45608"/>
    <w:rsid w:val="00A457A0"/>
    <w:rsid w:val="00A5061F"/>
    <w:rsid w:val="00A5292C"/>
    <w:rsid w:val="00A5792D"/>
    <w:rsid w:val="00A621FD"/>
    <w:rsid w:val="00A65150"/>
    <w:rsid w:val="00A65953"/>
    <w:rsid w:val="00A66C32"/>
    <w:rsid w:val="00A7215B"/>
    <w:rsid w:val="00A72A79"/>
    <w:rsid w:val="00A72A8D"/>
    <w:rsid w:val="00A768BF"/>
    <w:rsid w:val="00A77487"/>
    <w:rsid w:val="00A80235"/>
    <w:rsid w:val="00A80825"/>
    <w:rsid w:val="00A80F12"/>
    <w:rsid w:val="00A82C66"/>
    <w:rsid w:val="00A82EDE"/>
    <w:rsid w:val="00A84523"/>
    <w:rsid w:val="00A86FDA"/>
    <w:rsid w:val="00A911DE"/>
    <w:rsid w:val="00A92558"/>
    <w:rsid w:val="00A93E8D"/>
    <w:rsid w:val="00A94C4C"/>
    <w:rsid w:val="00A94E8F"/>
    <w:rsid w:val="00AA191E"/>
    <w:rsid w:val="00AB0417"/>
    <w:rsid w:val="00AB0FDA"/>
    <w:rsid w:val="00AB1DF9"/>
    <w:rsid w:val="00AB59E1"/>
    <w:rsid w:val="00AC5CDC"/>
    <w:rsid w:val="00AC6AFB"/>
    <w:rsid w:val="00AC6B90"/>
    <w:rsid w:val="00AC6C67"/>
    <w:rsid w:val="00AD3506"/>
    <w:rsid w:val="00AD3B7B"/>
    <w:rsid w:val="00AD4E47"/>
    <w:rsid w:val="00AE25BC"/>
    <w:rsid w:val="00AE4227"/>
    <w:rsid w:val="00AE690D"/>
    <w:rsid w:val="00B01CA7"/>
    <w:rsid w:val="00B01E01"/>
    <w:rsid w:val="00B02453"/>
    <w:rsid w:val="00B02B00"/>
    <w:rsid w:val="00B033EF"/>
    <w:rsid w:val="00B03B5F"/>
    <w:rsid w:val="00B12FA1"/>
    <w:rsid w:val="00B21A0F"/>
    <w:rsid w:val="00B22D95"/>
    <w:rsid w:val="00B249FF"/>
    <w:rsid w:val="00B25C81"/>
    <w:rsid w:val="00B3152A"/>
    <w:rsid w:val="00B3505F"/>
    <w:rsid w:val="00B3686A"/>
    <w:rsid w:val="00B40620"/>
    <w:rsid w:val="00B440CC"/>
    <w:rsid w:val="00B44A0D"/>
    <w:rsid w:val="00B50C40"/>
    <w:rsid w:val="00B50C8F"/>
    <w:rsid w:val="00B5135E"/>
    <w:rsid w:val="00B51DF6"/>
    <w:rsid w:val="00B53529"/>
    <w:rsid w:val="00B55888"/>
    <w:rsid w:val="00B559D2"/>
    <w:rsid w:val="00B576CC"/>
    <w:rsid w:val="00B602B5"/>
    <w:rsid w:val="00B62E8E"/>
    <w:rsid w:val="00B73D1D"/>
    <w:rsid w:val="00B76237"/>
    <w:rsid w:val="00B76271"/>
    <w:rsid w:val="00B81BD3"/>
    <w:rsid w:val="00B93EAC"/>
    <w:rsid w:val="00B95451"/>
    <w:rsid w:val="00BA16FD"/>
    <w:rsid w:val="00BA260C"/>
    <w:rsid w:val="00BA7474"/>
    <w:rsid w:val="00BB4826"/>
    <w:rsid w:val="00BC0333"/>
    <w:rsid w:val="00BC618D"/>
    <w:rsid w:val="00BD3C1A"/>
    <w:rsid w:val="00BD43EE"/>
    <w:rsid w:val="00BE2F89"/>
    <w:rsid w:val="00BF128B"/>
    <w:rsid w:val="00BF2A83"/>
    <w:rsid w:val="00BF5708"/>
    <w:rsid w:val="00BF5BD2"/>
    <w:rsid w:val="00C011FB"/>
    <w:rsid w:val="00C05F5F"/>
    <w:rsid w:val="00C05FA3"/>
    <w:rsid w:val="00C12D54"/>
    <w:rsid w:val="00C13B30"/>
    <w:rsid w:val="00C16504"/>
    <w:rsid w:val="00C16F1B"/>
    <w:rsid w:val="00C17EED"/>
    <w:rsid w:val="00C2482C"/>
    <w:rsid w:val="00C252FF"/>
    <w:rsid w:val="00C261AA"/>
    <w:rsid w:val="00C261AE"/>
    <w:rsid w:val="00C3286A"/>
    <w:rsid w:val="00C36C8D"/>
    <w:rsid w:val="00C406E3"/>
    <w:rsid w:val="00C44B9F"/>
    <w:rsid w:val="00C4694C"/>
    <w:rsid w:val="00C47F39"/>
    <w:rsid w:val="00C525E9"/>
    <w:rsid w:val="00C53AC0"/>
    <w:rsid w:val="00C54C6F"/>
    <w:rsid w:val="00C555D4"/>
    <w:rsid w:val="00C67156"/>
    <w:rsid w:val="00C72328"/>
    <w:rsid w:val="00C7248A"/>
    <w:rsid w:val="00C80115"/>
    <w:rsid w:val="00C851D8"/>
    <w:rsid w:val="00C85372"/>
    <w:rsid w:val="00C871F3"/>
    <w:rsid w:val="00C96526"/>
    <w:rsid w:val="00CA3986"/>
    <w:rsid w:val="00CA4CEC"/>
    <w:rsid w:val="00CB1051"/>
    <w:rsid w:val="00CB1C11"/>
    <w:rsid w:val="00CB3BF9"/>
    <w:rsid w:val="00CB3E37"/>
    <w:rsid w:val="00CB7D7E"/>
    <w:rsid w:val="00CC1D1D"/>
    <w:rsid w:val="00CC22A8"/>
    <w:rsid w:val="00CC31B2"/>
    <w:rsid w:val="00CC34A7"/>
    <w:rsid w:val="00CC3A7A"/>
    <w:rsid w:val="00CC3BBA"/>
    <w:rsid w:val="00CC434A"/>
    <w:rsid w:val="00CC78CD"/>
    <w:rsid w:val="00CC7F05"/>
    <w:rsid w:val="00CD6CD3"/>
    <w:rsid w:val="00CD7131"/>
    <w:rsid w:val="00CD7A03"/>
    <w:rsid w:val="00CE1466"/>
    <w:rsid w:val="00CE17E4"/>
    <w:rsid w:val="00CE2568"/>
    <w:rsid w:val="00CE2C14"/>
    <w:rsid w:val="00CE49A7"/>
    <w:rsid w:val="00CE615C"/>
    <w:rsid w:val="00D00FD6"/>
    <w:rsid w:val="00D01113"/>
    <w:rsid w:val="00D05699"/>
    <w:rsid w:val="00D10CC3"/>
    <w:rsid w:val="00D1485B"/>
    <w:rsid w:val="00D16991"/>
    <w:rsid w:val="00D22BAA"/>
    <w:rsid w:val="00D23DD2"/>
    <w:rsid w:val="00D26E36"/>
    <w:rsid w:val="00D30FB2"/>
    <w:rsid w:val="00D326FA"/>
    <w:rsid w:val="00D32C7F"/>
    <w:rsid w:val="00D3512D"/>
    <w:rsid w:val="00D409C9"/>
    <w:rsid w:val="00D429D7"/>
    <w:rsid w:val="00D44B59"/>
    <w:rsid w:val="00D475D1"/>
    <w:rsid w:val="00D52E42"/>
    <w:rsid w:val="00D53665"/>
    <w:rsid w:val="00D537C5"/>
    <w:rsid w:val="00D53B01"/>
    <w:rsid w:val="00D5465B"/>
    <w:rsid w:val="00D636F6"/>
    <w:rsid w:val="00D63AFB"/>
    <w:rsid w:val="00D6605C"/>
    <w:rsid w:val="00D67821"/>
    <w:rsid w:val="00D72DA5"/>
    <w:rsid w:val="00D80C37"/>
    <w:rsid w:val="00D84B0D"/>
    <w:rsid w:val="00D85C93"/>
    <w:rsid w:val="00D8620F"/>
    <w:rsid w:val="00D93B16"/>
    <w:rsid w:val="00DA399E"/>
    <w:rsid w:val="00DA3D18"/>
    <w:rsid w:val="00DA3D4E"/>
    <w:rsid w:val="00DB1DDE"/>
    <w:rsid w:val="00DB4A95"/>
    <w:rsid w:val="00DB62FB"/>
    <w:rsid w:val="00DB7023"/>
    <w:rsid w:val="00DB73FE"/>
    <w:rsid w:val="00DC1D9C"/>
    <w:rsid w:val="00DC3721"/>
    <w:rsid w:val="00DC3A55"/>
    <w:rsid w:val="00DC64A9"/>
    <w:rsid w:val="00DD7350"/>
    <w:rsid w:val="00DE19A1"/>
    <w:rsid w:val="00DF0102"/>
    <w:rsid w:val="00DF1606"/>
    <w:rsid w:val="00DF18FF"/>
    <w:rsid w:val="00DF5CF4"/>
    <w:rsid w:val="00DF69B1"/>
    <w:rsid w:val="00E00E62"/>
    <w:rsid w:val="00E02C34"/>
    <w:rsid w:val="00E06D79"/>
    <w:rsid w:val="00E0713F"/>
    <w:rsid w:val="00E07F73"/>
    <w:rsid w:val="00E103A1"/>
    <w:rsid w:val="00E11F88"/>
    <w:rsid w:val="00E13351"/>
    <w:rsid w:val="00E204F6"/>
    <w:rsid w:val="00E24D13"/>
    <w:rsid w:val="00E2504C"/>
    <w:rsid w:val="00E25A9F"/>
    <w:rsid w:val="00E26CF2"/>
    <w:rsid w:val="00E313E4"/>
    <w:rsid w:val="00E367E3"/>
    <w:rsid w:val="00E41F8F"/>
    <w:rsid w:val="00E42C7A"/>
    <w:rsid w:val="00E470FE"/>
    <w:rsid w:val="00E55BCA"/>
    <w:rsid w:val="00E63E0C"/>
    <w:rsid w:val="00E64C6D"/>
    <w:rsid w:val="00E64F0E"/>
    <w:rsid w:val="00E714DD"/>
    <w:rsid w:val="00E716A0"/>
    <w:rsid w:val="00E72475"/>
    <w:rsid w:val="00E7298C"/>
    <w:rsid w:val="00E842DC"/>
    <w:rsid w:val="00E846CA"/>
    <w:rsid w:val="00E84E0E"/>
    <w:rsid w:val="00E85ABF"/>
    <w:rsid w:val="00E87AB5"/>
    <w:rsid w:val="00E87CB7"/>
    <w:rsid w:val="00E9502F"/>
    <w:rsid w:val="00EA031F"/>
    <w:rsid w:val="00EA1B24"/>
    <w:rsid w:val="00EB09A3"/>
    <w:rsid w:val="00EB2EAE"/>
    <w:rsid w:val="00EB3EBE"/>
    <w:rsid w:val="00EC1D9A"/>
    <w:rsid w:val="00EC28F3"/>
    <w:rsid w:val="00EC3DC2"/>
    <w:rsid w:val="00ED2A68"/>
    <w:rsid w:val="00ED4D58"/>
    <w:rsid w:val="00ED5283"/>
    <w:rsid w:val="00ED5E20"/>
    <w:rsid w:val="00EE0B76"/>
    <w:rsid w:val="00EE2D33"/>
    <w:rsid w:val="00EE5E5E"/>
    <w:rsid w:val="00EF1715"/>
    <w:rsid w:val="00EF2B1A"/>
    <w:rsid w:val="00EF34E4"/>
    <w:rsid w:val="00EF4558"/>
    <w:rsid w:val="00EF5F21"/>
    <w:rsid w:val="00EF6FEA"/>
    <w:rsid w:val="00F0268D"/>
    <w:rsid w:val="00F02E40"/>
    <w:rsid w:val="00F03FB4"/>
    <w:rsid w:val="00F11750"/>
    <w:rsid w:val="00F12791"/>
    <w:rsid w:val="00F14569"/>
    <w:rsid w:val="00F20DCC"/>
    <w:rsid w:val="00F254DC"/>
    <w:rsid w:val="00F31E63"/>
    <w:rsid w:val="00F322E3"/>
    <w:rsid w:val="00F33392"/>
    <w:rsid w:val="00F36FEE"/>
    <w:rsid w:val="00F420D4"/>
    <w:rsid w:val="00F44669"/>
    <w:rsid w:val="00F44675"/>
    <w:rsid w:val="00F472C8"/>
    <w:rsid w:val="00F5017F"/>
    <w:rsid w:val="00F52D11"/>
    <w:rsid w:val="00F53E6D"/>
    <w:rsid w:val="00F61516"/>
    <w:rsid w:val="00F623C4"/>
    <w:rsid w:val="00F6388D"/>
    <w:rsid w:val="00F703DE"/>
    <w:rsid w:val="00F735D7"/>
    <w:rsid w:val="00F8133A"/>
    <w:rsid w:val="00F862A9"/>
    <w:rsid w:val="00F928FB"/>
    <w:rsid w:val="00F96570"/>
    <w:rsid w:val="00FA1F06"/>
    <w:rsid w:val="00FA37F9"/>
    <w:rsid w:val="00FA5145"/>
    <w:rsid w:val="00FA54D8"/>
    <w:rsid w:val="00FA7A54"/>
    <w:rsid w:val="00FB00DB"/>
    <w:rsid w:val="00FB15E5"/>
    <w:rsid w:val="00FB5913"/>
    <w:rsid w:val="00FC26A1"/>
    <w:rsid w:val="00FC2C8F"/>
    <w:rsid w:val="00FC3370"/>
    <w:rsid w:val="00FC5731"/>
    <w:rsid w:val="00FC794C"/>
    <w:rsid w:val="00FD59FC"/>
    <w:rsid w:val="00FE40F3"/>
    <w:rsid w:val="00FE47F5"/>
    <w:rsid w:val="00FE49A0"/>
    <w:rsid w:val="00FE5B52"/>
    <w:rsid w:val="00FE5E34"/>
    <w:rsid w:val="00FE6C06"/>
    <w:rsid w:val="00FE6EAD"/>
    <w:rsid w:val="00FF1121"/>
    <w:rsid w:val="00FF204C"/>
    <w:rsid w:val="00FF29C1"/>
    <w:rsid w:val="02407C8A"/>
    <w:rsid w:val="02E38A3D"/>
    <w:rsid w:val="03102DF1"/>
    <w:rsid w:val="043E8609"/>
    <w:rsid w:val="04F1B4B1"/>
    <w:rsid w:val="053CA292"/>
    <w:rsid w:val="053D3DF7"/>
    <w:rsid w:val="053EAC88"/>
    <w:rsid w:val="05C76018"/>
    <w:rsid w:val="064A2947"/>
    <w:rsid w:val="07376465"/>
    <w:rsid w:val="074AA9DF"/>
    <w:rsid w:val="08418D3B"/>
    <w:rsid w:val="08AC3239"/>
    <w:rsid w:val="09A6ECE7"/>
    <w:rsid w:val="09C53489"/>
    <w:rsid w:val="0E6F296A"/>
    <w:rsid w:val="0E842D04"/>
    <w:rsid w:val="0EC8C882"/>
    <w:rsid w:val="0F9129EE"/>
    <w:rsid w:val="0F9E5B3F"/>
    <w:rsid w:val="0FF3084F"/>
    <w:rsid w:val="1046E344"/>
    <w:rsid w:val="104A9832"/>
    <w:rsid w:val="109E1BC1"/>
    <w:rsid w:val="11D9E854"/>
    <w:rsid w:val="1209321D"/>
    <w:rsid w:val="121540CD"/>
    <w:rsid w:val="122BC9B2"/>
    <w:rsid w:val="1265C669"/>
    <w:rsid w:val="12A8670C"/>
    <w:rsid w:val="12FC9498"/>
    <w:rsid w:val="162D528B"/>
    <w:rsid w:val="163694A8"/>
    <w:rsid w:val="16F71FA8"/>
    <w:rsid w:val="177B7C0F"/>
    <w:rsid w:val="18ECF5A5"/>
    <w:rsid w:val="1A0AFE73"/>
    <w:rsid w:val="1A17067E"/>
    <w:rsid w:val="1B3E551C"/>
    <w:rsid w:val="1B466C8C"/>
    <w:rsid w:val="1B9BF726"/>
    <w:rsid w:val="1BDF9D03"/>
    <w:rsid w:val="1E0B7FA8"/>
    <w:rsid w:val="209CA688"/>
    <w:rsid w:val="2137A1A4"/>
    <w:rsid w:val="215ACA66"/>
    <w:rsid w:val="21733FAF"/>
    <w:rsid w:val="21793561"/>
    <w:rsid w:val="220C614E"/>
    <w:rsid w:val="241AA7BD"/>
    <w:rsid w:val="255C0DF1"/>
    <w:rsid w:val="2587CE41"/>
    <w:rsid w:val="26B896ED"/>
    <w:rsid w:val="271F5394"/>
    <w:rsid w:val="277DA8C4"/>
    <w:rsid w:val="27C1DC85"/>
    <w:rsid w:val="2AD622B3"/>
    <w:rsid w:val="2ADE83EA"/>
    <w:rsid w:val="2B040C28"/>
    <w:rsid w:val="2C9D0EE9"/>
    <w:rsid w:val="2D4007B2"/>
    <w:rsid w:val="2D67FAB8"/>
    <w:rsid w:val="2D6DFF80"/>
    <w:rsid w:val="2DB0CD33"/>
    <w:rsid w:val="2DF2D92E"/>
    <w:rsid w:val="2EC255AD"/>
    <w:rsid w:val="2EC40929"/>
    <w:rsid w:val="2F18FA42"/>
    <w:rsid w:val="306F5647"/>
    <w:rsid w:val="315E5219"/>
    <w:rsid w:val="31D3BF60"/>
    <w:rsid w:val="32D3A89E"/>
    <w:rsid w:val="32F57FE9"/>
    <w:rsid w:val="35010917"/>
    <w:rsid w:val="3557D6D2"/>
    <w:rsid w:val="358C99A1"/>
    <w:rsid w:val="368B90F9"/>
    <w:rsid w:val="3B21CF66"/>
    <w:rsid w:val="3CD11A8D"/>
    <w:rsid w:val="3D6B12AB"/>
    <w:rsid w:val="3DE47BA2"/>
    <w:rsid w:val="3EF1336C"/>
    <w:rsid w:val="3F75B332"/>
    <w:rsid w:val="405EC03C"/>
    <w:rsid w:val="40A2B36D"/>
    <w:rsid w:val="415D7F31"/>
    <w:rsid w:val="422BE8CF"/>
    <w:rsid w:val="43AC4FF6"/>
    <w:rsid w:val="458339A8"/>
    <w:rsid w:val="4752EFD1"/>
    <w:rsid w:val="4CEA9C05"/>
    <w:rsid w:val="4D23C40D"/>
    <w:rsid w:val="4DD828EB"/>
    <w:rsid w:val="4DE9134C"/>
    <w:rsid w:val="4DED2100"/>
    <w:rsid w:val="4EDD4F63"/>
    <w:rsid w:val="505CEE8D"/>
    <w:rsid w:val="51AB4D8D"/>
    <w:rsid w:val="53644CEB"/>
    <w:rsid w:val="53CF8542"/>
    <w:rsid w:val="53F8657F"/>
    <w:rsid w:val="54409E65"/>
    <w:rsid w:val="54BFD526"/>
    <w:rsid w:val="54C9B3E1"/>
    <w:rsid w:val="54DB79D9"/>
    <w:rsid w:val="557E8640"/>
    <w:rsid w:val="56BBCC39"/>
    <w:rsid w:val="57141B5D"/>
    <w:rsid w:val="574B025B"/>
    <w:rsid w:val="57CBCCC4"/>
    <w:rsid w:val="5A67A703"/>
    <w:rsid w:val="5AA8A1E3"/>
    <w:rsid w:val="5B16C39B"/>
    <w:rsid w:val="5D9255D7"/>
    <w:rsid w:val="5D9B39BB"/>
    <w:rsid w:val="5DFB2617"/>
    <w:rsid w:val="5E43F09C"/>
    <w:rsid w:val="5E940DFF"/>
    <w:rsid w:val="5ED1764C"/>
    <w:rsid w:val="6086AB0E"/>
    <w:rsid w:val="61E2EB17"/>
    <w:rsid w:val="61E653C8"/>
    <w:rsid w:val="62707080"/>
    <w:rsid w:val="662928A6"/>
    <w:rsid w:val="68521E2E"/>
    <w:rsid w:val="6A37FE63"/>
    <w:rsid w:val="6C8814EC"/>
    <w:rsid w:val="6DA430B8"/>
    <w:rsid w:val="6DAF6F54"/>
    <w:rsid w:val="6DCCBF41"/>
    <w:rsid w:val="6E1D6629"/>
    <w:rsid w:val="700DA432"/>
    <w:rsid w:val="70DBD17A"/>
    <w:rsid w:val="72587345"/>
    <w:rsid w:val="7408201F"/>
    <w:rsid w:val="755B25FB"/>
    <w:rsid w:val="7592DB04"/>
    <w:rsid w:val="75B1AA1A"/>
    <w:rsid w:val="75E59B8C"/>
    <w:rsid w:val="75ECEE16"/>
    <w:rsid w:val="75F45A65"/>
    <w:rsid w:val="76067B1A"/>
    <w:rsid w:val="7635C091"/>
    <w:rsid w:val="77D190F2"/>
    <w:rsid w:val="78C1392B"/>
    <w:rsid w:val="79E27527"/>
    <w:rsid w:val="7B4BAB75"/>
    <w:rsid w:val="7C1B1437"/>
    <w:rsid w:val="7C1EDC32"/>
    <w:rsid w:val="7C8D5D65"/>
    <w:rsid w:val="7E45BA97"/>
    <w:rsid w:val="7FB18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2F4940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FF5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40620"/>
    <w:pPr>
      <w:keepNext/>
      <w:numPr>
        <w:numId w:val="4"/>
      </w:numPr>
      <w:outlineLvl w:val="0"/>
    </w:pPr>
    <w:rPr>
      <w:rFonts w:asciiTheme="majorHAnsi" w:eastAsiaTheme="majorEastAsia" w:hAnsiTheme="majorHAnsi" w:cstheme="majorBidi"/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0620"/>
    <w:pPr>
      <w:keepNext/>
      <w:numPr>
        <w:ilvl w:val="1"/>
        <w:numId w:val="4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29C1"/>
    <w:pPr>
      <w:keepNext/>
      <w:numPr>
        <w:ilvl w:val="2"/>
        <w:numId w:val="4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C78E6"/>
    <w:pPr>
      <w:keepNext/>
      <w:keepLines/>
      <w:numPr>
        <w:ilvl w:val="3"/>
        <w:numId w:val="4"/>
      </w:numPr>
      <w:spacing w:before="4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3B7B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16257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3B7B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0F185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3B7B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F185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3B7B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3B7B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1041"/>
  </w:style>
  <w:style w:type="character" w:customStyle="1" w:styleId="HeaderChar">
    <w:name w:val="Header Char"/>
    <w:basedOn w:val="DefaultParagraphFont"/>
    <w:link w:val="Header"/>
    <w:uiPriority w:val="99"/>
    <w:rsid w:val="00391041"/>
  </w:style>
  <w:style w:type="paragraph" w:styleId="Footer">
    <w:name w:val="footer"/>
    <w:basedOn w:val="Normal"/>
    <w:link w:val="FooterChar"/>
    <w:uiPriority w:val="99"/>
    <w:unhideWhenUsed/>
    <w:rsid w:val="00F6388D"/>
    <w:pPr>
      <w:tabs>
        <w:tab w:val="center" w:pos="482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388D"/>
  </w:style>
  <w:style w:type="paragraph" w:styleId="Title">
    <w:name w:val="Title"/>
    <w:basedOn w:val="Normal"/>
    <w:next w:val="Normal"/>
    <w:link w:val="TitleChar"/>
    <w:uiPriority w:val="10"/>
    <w:qFormat/>
    <w:rsid w:val="00617515"/>
    <w:pPr>
      <w:spacing w:before="240" w:after="120"/>
      <w:jc w:val="left"/>
      <w:textAlignment w:val="baseline"/>
      <w:outlineLvl w:val="0"/>
    </w:pPr>
    <w:rPr>
      <w:rFonts w:asciiTheme="majorHAnsi" w:eastAsiaTheme="majorEastAsia" w:hAnsiTheme="majorHAnsi" w:cstheme="majorBidi"/>
      <w:b/>
      <w:sz w:val="44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17515"/>
    <w:rPr>
      <w:rFonts w:asciiTheme="majorHAnsi" w:eastAsiaTheme="majorEastAsia" w:hAnsiTheme="majorHAnsi" w:cstheme="majorBidi"/>
      <w:b/>
      <w:sz w:val="44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515"/>
    <w:pPr>
      <w:spacing w:line="480" w:lineRule="exact"/>
      <w:jc w:val="left"/>
      <w:outlineLvl w:val="1"/>
    </w:pPr>
    <w:rPr>
      <w:rFonts w:asciiTheme="majorHAnsi" w:eastAsiaTheme="majorEastAsia" w:hAnsiTheme="majorHAnsi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515"/>
    <w:rPr>
      <w:rFonts w:asciiTheme="majorHAnsi" w:eastAsiaTheme="majorEastAsia" w:hAnsiTheme="majorHAnsi"/>
      <w:sz w:val="28"/>
      <w:szCs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04A0D"/>
  </w:style>
  <w:style w:type="character" w:customStyle="1" w:styleId="DateChar">
    <w:name w:val="Date Char"/>
    <w:basedOn w:val="DefaultParagraphFont"/>
    <w:link w:val="Date"/>
    <w:uiPriority w:val="99"/>
    <w:semiHidden/>
    <w:rsid w:val="00A04A0D"/>
  </w:style>
  <w:style w:type="character" w:customStyle="1" w:styleId="Heading1Char">
    <w:name w:val="Heading 1 Char"/>
    <w:basedOn w:val="DefaultParagraphFont"/>
    <w:link w:val="Heading1"/>
    <w:uiPriority w:val="9"/>
    <w:rsid w:val="00B40620"/>
    <w:rPr>
      <w:rFonts w:asciiTheme="majorHAnsi" w:eastAsiaTheme="majorEastAsia" w:hAnsiTheme="majorHAnsi" w:cstheme="majorBidi"/>
      <w:b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40620"/>
    <w:rPr>
      <w:rFonts w:asciiTheme="majorHAnsi" w:eastAsiaTheme="majorEastAsia" w:hAnsiTheme="majorHAnsi" w:cstheme="majorBidi"/>
      <w:b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F29C1"/>
    <w:rPr>
      <w:rFonts w:asciiTheme="majorHAnsi" w:eastAsiaTheme="majorEastAsia" w:hAnsiTheme="majorHAnsi" w:cstheme="majorBidi"/>
      <w:b/>
    </w:rPr>
  </w:style>
  <w:style w:type="paragraph" w:styleId="ListParagraph">
    <w:name w:val="List Paragraph"/>
    <w:basedOn w:val="Normal"/>
    <w:uiPriority w:val="34"/>
    <w:qFormat/>
    <w:rsid w:val="00391041"/>
    <w:pPr>
      <w:ind w:left="567"/>
    </w:pPr>
  </w:style>
  <w:style w:type="table" w:styleId="TableGrid">
    <w:name w:val="Table Grid"/>
    <w:basedOn w:val="TableNormal"/>
    <w:uiPriority w:val="39"/>
    <w:rsid w:val="006F2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F2E6B"/>
    <w:pPr>
      <w:keepLines/>
      <w:widowControl/>
      <w:spacing w:before="480" w:line="276" w:lineRule="auto"/>
      <w:jc w:val="left"/>
      <w:outlineLvl w:val="9"/>
    </w:pPr>
    <w:rPr>
      <w:bCs/>
      <w:color w:val="16257B" w:themeColor="accent1" w:themeShade="BF"/>
      <w:kern w:val="0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F1606"/>
    <w:pPr>
      <w:snapToGrid w:val="0"/>
      <w:textAlignment w:val="center"/>
    </w:pPr>
  </w:style>
  <w:style w:type="paragraph" w:styleId="TOC2">
    <w:name w:val="toc 2"/>
    <w:basedOn w:val="Normal"/>
    <w:next w:val="Normal"/>
    <w:autoRedefine/>
    <w:uiPriority w:val="39"/>
    <w:unhideWhenUsed/>
    <w:rsid w:val="00DF1606"/>
    <w:pPr>
      <w:snapToGrid w:val="0"/>
      <w:ind w:leftChars="100" w:left="200"/>
      <w:textAlignment w:val="center"/>
    </w:pPr>
  </w:style>
  <w:style w:type="character" w:styleId="Hyperlink">
    <w:name w:val="Hyperlink"/>
    <w:basedOn w:val="DefaultParagraphFont"/>
    <w:uiPriority w:val="99"/>
    <w:unhideWhenUsed/>
    <w:rsid w:val="006F2E6B"/>
    <w:rPr>
      <w:color w:val="4575FD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991474"/>
    <w:pPr>
      <w:spacing w:after="200"/>
      <w:jc w:val="center"/>
    </w:pPr>
    <w:rPr>
      <w:iCs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C78E6"/>
    <w:rPr>
      <w:rFonts w:asciiTheme="majorHAnsi" w:eastAsiaTheme="majorEastAsia" w:hAnsiTheme="majorHAnsi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3B7B"/>
    <w:rPr>
      <w:rFonts w:asciiTheme="majorHAnsi" w:eastAsiaTheme="majorEastAsia" w:hAnsiTheme="majorHAnsi" w:cstheme="majorBidi"/>
      <w:color w:val="16257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3B7B"/>
    <w:rPr>
      <w:rFonts w:asciiTheme="majorHAnsi" w:eastAsiaTheme="majorEastAsia" w:hAnsiTheme="majorHAnsi" w:cstheme="majorBidi"/>
      <w:color w:val="0F185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3B7B"/>
    <w:rPr>
      <w:rFonts w:asciiTheme="majorHAnsi" w:eastAsiaTheme="majorEastAsia" w:hAnsiTheme="majorHAnsi" w:cstheme="majorBidi"/>
      <w:i/>
      <w:iCs/>
      <w:color w:val="0F185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3B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3B7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unhideWhenUsed/>
    <w:rsid w:val="000E1824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PH"/>
    </w:rPr>
  </w:style>
  <w:style w:type="character" w:styleId="Strong">
    <w:name w:val="Strong"/>
    <w:basedOn w:val="DefaultParagraphFont"/>
    <w:uiPriority w:val="22"/>
    <w:qFormat/>
    <w:rsid w:val="00BC618D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F1606"/>
    <w:pPr>
      <w:ind w:left="400"/>
    </w:pPr>
  </w:style>
  <w:style w:type="table" w:styleId="GridTable4-Accent1">
    <w:name w:val="Grid Table 4 Accent 1"/>
    <w:basedOn w:val="TableNormal"/>
    <w:uiPriority w:val="49"/>
    <w:rsid w:val="005F47AA"/>
    <w:tblPr>
      <w:tblStyleRowBandSize w:val="1"/>
      <w:tblStyleColBandSize w:val="1"/>
      <w:tblBorders>
        <w:top w:val="single" w:sz="4" w:space="0" w:color="5F72E2" w:themeColor="accent1" w:themeTint="99"/>
        <w:left w:val="single" w:sz="4" w:space="0" w:color="5F72E2" w:themeColor="accent1" w:themeTint="99"/>
        <w:bottom w:val="single" w:sz="4" w:space="0" w:color="5F72E2" w:themeColor="accent1" w:themeTint="99"/>
        <w:right w:val="single" w:sz="4" w:space="0" w:color="5F72E2" w:themeColor="accent1" w:themeTint="99"/>
        <w:insideH w:val="single" w:sz="4" w:space="0" w:color="5F72E2" w:themeColor="accent1" w:themeTint="99"/>
        <w:insideV w:val="single" w:sz="4" w:space="0" w:color="5F72E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32A5" w:themeColor="accent1"/>
          <w:left w:val="single" w:sz="4" w:space="0" w:color="1E32A5" w:themeColor="accent1"/>
          <w:bottom w:val="single" w:sz="4" w:space="0" w:color="1E32A5" w:themeColor="accent1"/>
          <w:right w:val="single" w:sz="4" w:space="0" w:color="1E32A5" w:themeColor="accent1"/>
          <w:insideH w:val="nil"/>
          <w:insideV w:val="nil"/>
        </w:tcBorders>
        <w:shd w:val="clear" w:color="auto" w:fill="1E32A5" w:themeFill="accent1"/>
      </w:tcPr>
    </w:tblStylePr>
    <w:tblStylePr w:type="lastRow">
      <w:rPr>
        <w:b/>
        <w:bCs/>
      </w:rPr>
      <w:tblPr/>
      <w:tcPr>
        <w:tcBorders>
          <w:top w:val="double" w:sz="4" w:space="0" w:color="1E32A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0F5" w:themeFill="accent1" w:themeFillTint="33"/>
      </w:tcPr>
    </w:tblStylePr>
    <w:tblStylePr w:type="band1Horz">
      <w:tblPr/>
      <w:tcPr>
        <w:shd w:val="clear" w:color="auto" w:fill="C9D0F5" w:themeFill="accent1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F47AA"/>
    <w:rPr>
      <w:color w:val="8E2943" w:themeColor="accent6" w:themeShade="BF"/>
    </w:rPr>
    <w:tblPr>
      <w:tblStyleRowBandSize w:val="1"/>
      <w:tblStyleColBandSize w:val="1"/>
      <w:tblBorders>
        <w:top w:val="single" w:sz="4" w:space="0" w:color="DB839A" w:themeColor="accent6" w:themeTint="99"/>
        <w:left w:val="single" w:sz="4" w:space="0" w:color="DB839A" w:themeColor="accent6" w:themeTint="99"/>
        <w:bottom w:val="single" w:sz="4" w:space="0" w:color="DB839A" w:themeColor="accent6" w:themeTint="99"/>
        <w:right w:val="single" w:sz="4" w:space="0" w:color="DB839A" w:themeColor="accent6" w:themeTint="99"/>
        <w:insideH w:val="single" w:sz="4" w:space="0" w:color="DB839A" w:themeColor="accent6" w:themeTint="99"/>
        <w:insideV w:val="single" w:sz="4" w:space="0" w:color="DB839A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DB839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B839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D5DD" w:themeFill="accent6" w:themeFillTint="33"/>
      </w:tcPr>
    </w:tblStylePr>
    <w:tblStylePr w:type="band1Horz">
      <w:tblPr/>
      <w:tcPr>
        <w:shd w:val="clear" w:color="auto" w:fill="F3D5DD" w:themeFill="accent6" w:themeFillTint="33"/>
      </w:tcPr>
    </w:tblStylePr>
  </w:style>
  <w:style w:type="table" w:styleId="GridTable5Dark-Accent2">
    <w:name w:val="Grid Table 5 Dark Accent 2"/>
    <w:basedOn w:val="TableNormal"/>
    <w:uiPriority w:val="50"/>
    <w:rsid w:val="005F47A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0E1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86EB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86EB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86EB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86EBE" w:themeFill="accent2"/>
      </w:tcPr>
    </w:tblStylePr>
    <w:tblStylePr w:type="band1Vert">
      <w:tblPr/>
      <w:tcPr>
        <w:shd w:val="clear" w:color="auto" w:fill="A2C4EB" w:themeFill="accent2" w:themeFillTint="66"/>
      </w:tcPr>
    </w:tblStylePr>
    <w:tblStylePr w:type="band1Horz">
      <w:tblPr/>
      <w:tcPr>
        <w:shd w:val="clear" w:color="auto" w:fill="A2C4EB" w:themeFill="accent2" w:themeFillTint="66"/>
      </w:tcPr>
    </w:tblStylePr>
  </w:style>
  <w:style w:type="table" w:styleId="GridTable4">
    <w:name w:val="Grid Table 4"/>
    <w:basedOn w:val="TableNormal"/>
    <w:uiPriority w:val="49"/>
    <w:rsid w:val="005F47A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635312"/>
    <w:rPr>
      <w:color w:val="16257B" w:themeColor="accent1" w:themeShade="BF"/>
    </w:rPr>
    <w:tblPr>
      <w:tblStyleRowBandSize w:val="1"/>
      <w:tblStyleColBandSize w:val="1"/>
      <w:tblBorders>
        <w:top w:val="single" w:sz="4" w:space="0" w:color="5F72E2" w:themeColor="accent1" w:themeTint="99"/>
        <w:left w:val="single" w:sz="4" w:space="0" w:color="5F72E2" w:themeColor="accent1" w:themeTint="99"/>
        <w:bottom w:val="single" w:sz="4" w:space="0" w:color="5F72E2" w:themeColor="accent1" w:themeTint="99"/>
        <w:right w:val="single" w:sz="4" w:space="0" w:color="5F72E2" w:themeColor="accent1" w:themeTint="99"/>
        <w:insideH w:val="single" w:sz="4" w:space="0" w:color="5F72E2" w:themeColor="accent1" w:themeTint="99"/>
        <w:insideV w:val="single" w:sz="4" w:space="0" w:color="5F72E2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5F72E2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72E2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0F5" w:themeFill="accent1" w:themeFillTint="33"/>
      </w:tcPr>
    </w:tblStylePr>
    <w:tblStylePr w:type="band1Horz">
      <w:tblPr/>
      <w:tcPr>
        <w:shd w:val="clear" w:color="auto" w:fill="C9D0F5" w:themeFill="accent1" w:themeFillTint="33"/>
      </w:tcPr>
    </w:tblStylePr>
  </w:style>
  <w:style w:type="table" w:styleId="GridTable1Light">
    <w:name w:val="Grid Table 1 Light"/>
    <w:basedOn w:val="TableNormal"/>
    <w:uiPriority w:val="46"/>
    <w:rsid w:val="0063531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p">
    <w:name w:val="p"/>
    <w:basedOn w:val="Normal"/>
    <w:rsid w:val="00250210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PH" w:eastAsia="en-PH"/>
    </w:rPr>
  </w:style>
  <w:style w:type="character" w:customStyle="1" w:styleId="tabletitle">
    <w:name w:val="tabletitle"/>
    <w:basedOn w:val="DefaultParagraphFont"/>
    <w:rsid w:val="00292CB5"/>
  </w:style>
  <w:style w:type="paragraph" w:styleId="BalloonText">
    <w:name w:val="Balloon Text"/>
    <w:basedOn w:val="Normal"/>
    <w:link w:val="BalloonTextChar"/>
    <w:uiPriority w:val="99"/>
    <w:semiHidden/>
    <w:unhideWhenUsed/>
    <w:rsid w:val="00CC3A7A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A7A"/>
    <w:rPr>
      <w:rFonts w:asciiTheme="majorHAnsi" w:eastAsiaTheme="majorEastAsia" w:hAnsiTheme="majorHAnsi" w:cstheme="majorBidi"/>
      <w:sz w:val="18"/>
      <w:szCs w:val="18"/>
    </w:rPr>
  </w:style>
  <w:style w:type="character" w:customStyle="1" w:styleId="normaltextrun">
    <w:name w:val="normaltextrun"/>
    <w:basedOn w:val="DefaultParagraphFont"/>
    <w:rsid w:val="00A768BF"/>
  </w:style>
  <w:style w:type="paragraph" w:styleId="TOC4">
    <w:name w:val="toc 4"/>
    <w:basedOn w:val="Normal"/>
    <w:next w:val="Normal"/>
    <w:autoRedefine/>
    <w:uiPriority w:val="39"/>
    <w:semiHidden/>
    <w:unhideWhenUsed/>
    <w:rsid w:val="00DF1606"/>
    <w:pPr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F1606"/>
    <w:pPr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F1606"/>
    <w:pPr>
      <w:ind w:left="1000"/>
    </w:pPr>
  </w:style>
  <w:style w:type="table" w:styleId="GridTable5Dark-Accent1">
    <w:name w:val="Grid Table 5 Dark Accent 1"/>
    <w:basedOn w:val="TableNormal"/>
    <w:uiPriority w:val="50"/>
    <w:rsid w:val="00336C4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D0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32A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32A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32A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32A5" w:themeFill="accent1"/>
      </w:tcPr>
    </w:tblStylePr>
    <w:tblStylePr w:type="band1Vert">
      <w:tblPr/>
      <w:tcPr>
        <w:shd w:val="clear" w:color="auto" w:fill="94A1EB" w:themeFill="accent1" w:themeFillTint="66"/>
      </w:tcPr>
    </w:tblStylePr>
    <w:tblStylePr w:type="band1Horz">
      <w:tblPr/>
      <w:tcPr>
        <w:shd w:val="clear" w:color="auto" w:fill="94A1EB" w:themeFill="accent1" w:themeFillTint="66"/>
      </w:tcPr>
    </w:tblStylePr>
  </w:style>
  <w:style w:type="table" w:styleId="GridTable2-Accent1">
    <w:name w:val="Grid Table 2 Accent 1"/>
    <w:basedOn w:val="TableNormal"/>
    <w:uiPriority w:val="47"/>
    <w:rsid w:val="00256678"/>
    <w:tblPr>
      <w:tblStyleRowBandSize w:val="1"/>
      <w:tblStyleColBandSize w:val="1"/>
      <w:tblBorders>
        <w:top w:val="single" w:sz="2" w:space="0" w:color="5F72E2" w:themeColor="accent1" w:themeTint="99"/>
        <w:bottom w:val="single" w:sz="2" w:space="0" w:color="5F72E2" w:themeColor="accent1" w:themeTint="99"/>
        <w:insideH w:val="single" w:sz="2" w:space="0" w:color="5F72E2" w:themeColor="accent1" w:themeTint="99"/>
        <w:insideV w:val="single" w:sz="2" w:space="0" w:color="5F72E2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72E2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72E2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D0F5" w:themeFill="accent1" w:themeFillTint="33"/>
      </w:tcPr>
    </w:tblStylePr>
    <w:tblStylePr w:type="band1Horz">
      <w:tblPr/>
      <w:tcPr>
        <w:shd w:val="clear" w:color="auto" w:fill="C9D0F5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56678"/>
    <w:tblPr>
      <w:tblStyleRowBandSize w:val="1"/>
      <w:tblStyleColBandSize w:val="1"/>
      <w:tblBorders>
        <w:top w:val="single" w:sz="4" w:space="0" w:color="94A1EB" w:themeColor="accent1" w:themeTint="66"/>
        <w:left w:val="single" w:sz="4" w:space="0" w:color="94A1EB" w:themeColor="accent1" w:themeTint="66"/>
        <w:bottom w:val="single" w:sz="4" w:space="0" w:color="94A1EB" w:themeColor="accent1" w:themeTint="66"/>
        <w:right w:val="single" w:sz="4" w:space="0" w:color="94A1EB" w:themeColor="accent1" w:themeTint="66"/>
        <w:insideH w:val="single" w:sz="4" w:space="0" w:color="94A1EB" w:themeColor="accent1" w:themeTint="66"/>
        <w:insideV w:val="single" w:sz="4" w:space="0" w:color="94A1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F72E2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72E2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256678"/>
    <w:tblPr>
      <w:tblStyleRowBandSize w:val="1"/>
      <w:tblStyleColBandSize w:val="1"/>
      <w:tblBorders>
        <w:top w:val="single" w:sz="4" w:space="0" w:color="A2C4EB" w:themeColor="accent2" w:themeTint="66"/>
        <w:left w:val="single" w:sz="4" w:space="0" w:color="A2C4EB" w:themeColor="accent2" w:themeTint="66"/>
        <w:bottom w:val="single" w:sz="4" w:space="0" w:color="A2C4EB" w:themeColor="accent2" w:themeTint="66"/>
        <w:right w:val="single" w:sz="4" w:space="0" w:color="A2C4EB" w:themeColor="accent2" w:themeTint="66"/>
        <w:insideH w:val="single" w:sz="4" w:space="0" w:color="A2C4EB" w:themeColor="accent2" w:themeTint="66"/>
        <w:insideV w:val="single" w:sz="4" w:space="0" w:color="A2C4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4A7E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4A7E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jlqj4b">
    <w:name w:val="jlqj4b"/>
    <w:basedOn w:val="DefaultParagraphFont"/>
    <w:rsid w:val="007F0E7F"/>
  </w:style>
  <w:style w:type="paragraph" w:styleId="Revision">
    <w:name w:val="Revision"/>
    <w:hidden/>
    <w:uiPriority w:val="99"/>
    <w:semiHidden/>
    <w:rsid w:val="00D1485B"/>
  </w:style>
  <w:style w:type="character" w:customStyle="1" w:styleId="eop">
    <w:name w:val="eop"/>
    <w:basedOn w:val="DefaultParagraphFont"/>
    <w:rsid w:val="002D00E6"/>
  </w:style>
  <w:style w:type="paragraph" w:customStyle="1" w:styleId="paragraph">
    <w:name w:val="paragraph"/>
    <w:basedOn w:val="Normal"/>
    <w:rsid w:val="000805A8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tabchar">
    <w:name w:val="tabchar"/>
    <w:basedOn w:val="DefaultParagraphFont"/>
    <w:rsid w:val="00777D28"/>
  </w:style>
  <w:style w:type="character" w:styleId="UnresolvedMention">
    <w:name w:val="Unresolved Mention"/>
    <w:basedOn w:val="DefaultParagraphFont"/>
    <w:uiPriority w:val="99"/>
    <w:semiHidden/>
    <w:unhideWhenUsed/>
    <w:rsid w:val="00CE615C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B02453"/>
  </w:style>
  <w:style w:type="character" w:styleId="CommentReference">
    <w:name w:val="annotation reference"/>
    <w:basedOn w:val="DefaultParagraphFont"/>
    <w:uiPriority w:val="99"/>
    <w:semiHidden/>
    <w:unhideWhenUsed/>
    <w:rsid w:val="003C6A6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C6A69"/>
  </w:style>
  <w:style w:type="character" w:customStyle="1" w:styleId="CommentTextChar">
    <w:name w:val="Comment Text Char"/>
    <w:basedOn w:val="DefaultParagraphFont"/>
    <w:link w:val="CommentText"/>
    <w:uiPriority w:val="99"/>
    <w:rsid w:val="003C6A6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6A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6A69"/>
    <w:rPr>
      <w:b/>
      <w:bCs/>
    </w:rPr>
  </w:style>
  <w:style w:type="character" w:customStyle="1" w:styleId="cf01">
    <w:name w:val="cf01"/>
    <w:basedOn w:val="DefaultParagraphFont"/>
    <w:rsid w:val="003118C4"/>
    <w:rPr>
      <w:rFonts w:ascii="Segoe UI" w:hAnsi="Segoe UI" w:cs="Segoe UI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7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8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4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5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3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6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0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0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0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0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06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74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5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98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9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54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6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70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8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14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0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2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6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3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38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91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23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9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8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7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49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5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2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5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5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0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8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7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3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2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6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9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4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8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5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NEC Color 02 2021">
      <a:dk1>
        <a:srgbClr val="000000"/>
      </a:dk1>
      <a:lt1>
        <a:srgbClr val="FFFFFF"/>
      </a:lt1>
      <a:dk2>
        <a:srgbClr val="04127C"/>
      </a:dk2>
      <a:lt2>
        <a:srgbClr val="858585"/>
      </a:lt2>
      <a:accent1>
        <a:srgbClr val="1E32A5"/>
      </a:accent1>
      <a:accent2>
        <a:srgbClr val="286EBE"/>
      </a:accent2>
      <a:accent3>
        <a:srgbClr val="419B91"/>
      </a:accent3>
      <a:accent4>
        <a:srgbClr val="D2BE00"/>
      </a:accent4>
      <a:accent5>
        <a:srgbClr val="DC8C23"/>
      </a:accent5>
      <a:accent6>
        <a:srgbClr val="BE375A"/>
      </a:accent6>
      <a:hlink>
        <a:srgbClr val="4575FD"/>
      </a:hlink>
      <a:folHlink>
        <a:srgbClr val="9E5ECE"/>
      </a:folHlink>
    </a:clrScheme>
    <a:fontScheme name="NEC_Font_2021_en">
      <a:majorFont>
        <a:latin typeface="Segoe UI"/>
        <a:ea typeface="游ゴシック"/>
        <a:cs typeface=""/>
      </a:majorFont>
      <a:minorFont>
        <a:latin typeface="Segoe UI"/>
        <a:ea typeface="游ゴシック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 w="9525"/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159aa24-8fd2-41c0-96e7-aea5392e9bd4" xsi:nil="true"/>
    <lcf76f155ced4ddcb4097134ff3c332f xmlns="762bcb17-8e29-416a-8466-67e2b9fa329e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E2971A34FD7448A90D0679B9234C36" ma:contentTypeVersion="15" ma:contentTypeDescription="Create a new document." ma:contentTypeScope="" ma:versionID="1ec74d1137aa257b319e2444daf77246">
  <xsd:schema xmlns:xsd="http://www.w3.org/2001/XMLSchema" xmlns:xs="http://www.w3.org/2001/XMLSchema" xmlns:p="http://schemas.microsoft.com/office/2006/metadata/properties" xmlns:ns2="762bcb17-8e29-416a-8466-67e2b9fa329e" xmlns:ns3="a159aa24-8fd2-41c0-96e7-aea5392e9bd4" targetNamespace="http://schemas.microsoft.com/office/2006/metadata/properties" ma:root="true" ma:fieldsID="2c6c951901bed4ea607ef7173c871936" ns2:_="" ns3:_="">
    <xsd:import namespace="762bcb17-8e29-416a-8466-67e2b9fa329e"/>
    <xsd:import namespace="a159aa24-8fd2-41c0-96e7-aea5392e9bd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2bcb17-8e29-416a-8466-67e2b9fa32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05c6f82a-723d-48b8-92ac-17973e52adc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59aa24-8fd2-41c0-96e7-aea5392e9bd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c549fb0-2bcd-4787-acdf-a39b558cd7aa}" ma:internalName="TaxCatchAll" ma:showField="CatchAllData" ma:web="a159aa24-8fd2-41c0-96e7-aea5392e9bd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E42A004-7EA5-42AE-B00B-25FF42874E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FA03625-88F9-484E-8789-B427502B2F9E}">
  <ds:schemaRefs>
    <ds:schemaRef ds:uri="http://schemas.microsoft.com/office/2006/metadata/properties"/>
    <ds:schemaRef ds:uri="http://schemas.microsoft.com/office/infopath/2007/PartnerControls"/>
    <ds:schemaRef ds:uri="a159aa24-8fd2-41c0-96e7-aea5392e9bd4"/>
    <ds:schemaRef ds:uri="762bcb17-8e29-416a-8466-67e2b9fa329e"/>
  </ds:schemaRefs>
</ds:datastoreItem>
</file>

<file path=customXml/itemProps3.xml><?xml version="1.0" encoding="utf-8"?>
<ds:datastoreItem xmlns:ds="http://schemas.openxmlformats.org/officeDocument/2006/customXml" ds:itemID="{8C2E2AA4-31A7-4E7E-AE09-B5761E91B6E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28866D2-4D87-4FB5-B137-8B8C52B7E0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2bcb17-8e29-416a-8466-67e2b9fa329e"/>
    <ds:schemaRef ds:uri="a159aa24-8fd2-41c0-96e7-aea5392e9b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1870</Words>
  <Characters>10662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12507</CharactersWithSpaces>
  <SharedDoc>false</SharedDoc>
  <HLinks>
    <vt:vector size="144" baseType="variant">
      <vt:variant>
        <vt:i4>1048638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_Toc147913997</vt:lpwstr>
      </vt:variant>
      <vt:variant>
        <vt:i4>1048638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_Toc147913996</vt:lpwstr>
      </vt:variant>
      <vt:variant>
        <vt:i4>1048638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_Toc147913995</vt:lpwstr>
      </vt:variant>
      <vt:variant>
        <vt:i4>1048638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_Toc147913994</vt:lpwstr>
      </vt:variant>
      <vt:variant>
        <vt:i4>1048638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_Toc147913993</vt:lpwstr>
      </vt:variant>
      <vt:variant>
        <vt:i4>1048638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_Toc147913992</vt:lpwstr>
      </vt:variant>
      <vt:variant>
        <vt:i4>1048638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_Toc147913991</vt:lpwstr>
      </vt:variant>
      <vt:variant>
        <vt:i4>1048638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_Toc147913990</vt:lpwstr>
      </vt:variant>
      <vt:variant>
        <vt:i4>1114174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_Toc147913989</vt:lpwstr>
      </vt:variant>
      <vt:variant>
        <vt:i4>1114174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_Toc147913988</vt:lpwstr>
      </vt:variant>
      <vt:variant>
        <vt:i4>1114174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_Toc147913987</vt:lpwstr>
      </vt:variant>
      <vt:variant>
        <vt:i4>1114174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_Toc147913986</vt:lpwstr>
      </vt:variant>
      <vt:variant>
        <vt:i4>1114174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_Toc147913985</vt:lpwstr>
      </vt:variant>
      <vt:variant>
        <vt:i4>1114174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_Toc147913984</vt:lpwstr>
      </vt:variant>
      <vt:variant>
        <vt:i4>1114174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_Toc147913983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_Toc147913982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_Toc147913981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_Toc147913980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_Toc147913979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_Toc147913978</vt:lpwstr>
      </vt:variant>
      <vt:variant>
        <vt:i4>1966142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_Toc147913977</vt:lpwstr>
      </vt:variant>
      <vt:variant>
        <vt:i4>1966142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_Toc147913976</vt:lpwstr>
      </vt:variant>
      <vt:variant>
        <vt:i4>1966142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_Toc147913975</vt:lpwstr>
      </vt:variant>
      <vt:variant>
        <vt:i4>1966142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_Toc147913974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2023-10-10T01:20:00Z</dcterms:created>
  <dcterms:modified xsi:type="dcterms:W3CDTF">2023-10-12T01:25:00Z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0x010100DAE2971A34FD7448A90D0679B9234C36</vt:lpwstr>
  </property>
  <property fmtid="{D5CDD505-2E9C-101B-9397-08002B2CF9AE}" pid="3" name="MediaServiceImageTags">
    <vt:lpwstr/>
  </property>
</Properties>
</file>